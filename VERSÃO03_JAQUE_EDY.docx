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line="360" w:lineRule="auto"/>
        <w:ind w:firstLine="0"/>
        <w:jc w:val="center"/>
        <w:rPr>
          <w:b/>
          <w:smallCaps/>
          <w:color w:val="000000"/>
        </w:rPr>
      </w:pPr>
      <w:r>
        <w:rPr>
          <w:b/>
          <w:smallCaps/>
          <w:color w:val="000000"/>
        </w:rPr>
        <w:t xml:space="preserve">COLÉGIO </w:t>
      </w:r>
      <w:r>
        <w:rPr>
          <w:b/>
          <w:smallCaps/>
        </w:rPr>
        <w:t>ESTADUAL</w:t>
      </w:r>
      <w:r>
        <w:rPr>
          <w:b/>
          <w:smallCaps/>
          <w:color w:val="000000"/>
        </w:rPr>
        <w:t xml:space="preserve"> DE EDUCAÇÃO PROFISSIONAL</w:t>
      </w:r>
    </w:p>
    <w:p>
      <w:pPr>
        <w:pStyle w:val="20"/>
        <w:jc w:val="center"/>
        <w:rPr>
          <w:rFonts w:ascii="Arial" w:hAnsi="Arial" w:cs="Arial"/>
          <w:b/>
          <w:bCs/>
          <w:color w:val="262626" w:themeColor="text1" w:themeTint="D9"/>
          <w:sz w:val="24"/>
          <w:szCs w:val="24"/>
          <w:lang w:val="pt-BR"/>
          <w14:textFill>
            <w14:solidFill>
              <w14:schemeClr w14:val="tx1">
                <w14:lumMod w14:val="85000"/>
                <w14:lumOff w14:val="15000"/>
              </w14:schemeClr>
            </w14:solidFill>
          </w14:textFill>
        </w:rPr>
      </w:pPr>
      <w:r>
        <w:fldChar w:fldCharType="begin"/>
      </w:r>
      <w:r>
        <w:instrText xml:space="preserve"> HYPERLINK "http://cdn.novo.qedu.org.br/escola/41071026-carmelo-perrone-c-e-pe-ef-m-profis" </w:instrText>
      </w:r>
      <w:r>
        <w:fldChar w:fldCharType="separate"/>
      </w:r>
      <w:r>
        <w:rPr>
          <w:rStyle w:val="14"/>
          <w:rFonts w:ascii="Arial" w:hAnsi="Arial" w:cs="Arial"/>
          <w:b/>
          <w:bCs/>
          <w:color w:val="262626" w:themeColor="text1" w:themeTint="D9"/>
          <w:sz w:val="24"/>
          <w:szCs w:val="24"/>
          <w:u w:val="none"/>
          <w:bdr w:val="single" w:color="E5E7EB" w:sz="2" w:space="0"/>
          <w:shd w:val="clear" w:color="auto" w:fill="FFFFFF"/>
          <w:lang w:val="pt-BR"/>
          <w14:textFill>
            <w14:solidFill>
              <w14:schemeClr w14:val="tx1">
                <w14:lumMod w14:val="85000"/>
                <w14:lumOff w14:val="15000"/>
              </w14:schemeClr>
            </w14:solidFill>
          </w14:textFill>
        </w:rPr>
        <w:t>CARMELO PERRONE C E PE EF M PROFIS</w:t>
      </w:r>
      <w:r>
        <w:rPr>
          <w:rStyle w:val="14"/>
          <w:rFonts w:ascii="Arial" w:hAnsi="Arial" w:cs="Arial"/>
          <w:b/>
          <w:bCs/>
          <w:color w:val="262626" w:themeColor="text1" w:themeTint="D9"/>
          <w:sz w:val="24"/>
          <w:szCs w:val="24"/>
          <w:u w:val="none"/>
          <w:bdr w:val="single" w:color="E5E7EB" w:sz="2" w:space="0"/>
          <w:shd w:val="clear" w:color="auto" w:fill="FFFFFF"/>
          <w:lang w:val="pt-BR"/>
          <w14:textFill>
            <w14:solidFill>
              <w14:schemeClr w14:val="tx1">
                <w14:lumMod w14:val="85000"/>
                <w14:lumOff w14:val="15000"/>
              </w14:schemeClr>
            </w14:solidFill>
          </w14:textFill>
        </w:rPr>
        <w:fldChar w:fldCharType="end"/>
      </w:r>
    </w:p>
    <w:p>
      <w:pPr>
        <w:tabs>
          <w:tab w:val="center" w:pos="4536"/>
          <w:tab w:val="left" w:pos="6780"/>
        </w:tabs>
        <w:spacing w:line="300" w:lineRule="auto"/>
        <w:ind w:firstLine="0"/>
        <w:jc w:val="center"/>
        <w:rPr>
          <w:color w:val="000000"/>
        </w:rPr>
      </w:pPr>
      <w:r>
        <w:rPr>
          <w:b/>
          <w:color w:val="000000"/>
          <w:sz w:val="22"/>
          <w:szCs w:val="22"/>
        </w:rPr>
        <w:t>CURSO TÉCNICO EM INFORMÁTICA</w:t>
      </w:r>
    </w:p>
    <w:p>
      <w:pPr>
        <w:jc w:val="center"/>
        <w:rPr>
          <w:b/>
        </w:rPr>
      </w:pPr>
    </w:p>
    <w:p>
      <w:pPr>
        <w:jc w:val="center"/>
        <w:rPr>
          <w:b/>
        </w:rPr>
      </w:pPr>
    </w:p>
    <w:p>
      <w:pPr>
        <w:ind w:firstLine="0"/>
        <w:jc w:val="center"/>
        <w:rPr>
          <w:b/>
        </w:rPr>
      </w:pPr>
      <w:r>
        <w:rPr>
          <w:b/>
        </w:rPr>
        <w:t>EDYCLEUTON RAMOS LIMA</w:t>
      </w:r>
    </w:p>
    <w:p>
      <w:pPr>
        <w:ind w:firstLine="0"/>
        <w:jc w:val="center"/>
        <w:rPr>
          <w:b/>
        </w:rPr>
      </w:pPr>
      <w:r>
        <w:rPr>
          <w:b/>
        </w:rPr>
        <w:t>JAQUELINE NUNES DOS SANTOS</w:t>
      </w:r>
    </w:p>
    <w:p>
      <w:pPr>
        <w:jc w:val="center"/>
        <w:rPr>
          <w:b/>
        </w:rPr>
      </w:pPr>
    </w:p>
    <w:p>
      <w:pPr>
        <w:jc w:val="center"/>
        <w:rPr>
          <w:b/>
        </w:rPr>
      </w:pPr>
    </w:p>
    <w:p>
      <w:pPr>
        <w:jc w:val="center"/>
        <w:rPr>
          <w:b/>
        </w:rPr>
      </w:pPr>
    </w:p>
    <w:p>
      <w:pPr>
        <w:jc w:val="center"/>
        <w:rPr>
          <w:b/>
        </w:rPr>
      </w:pPr>
    </w:p>
    <w:p>
      <w:pPr>
        <w:jc w:val="center"/>
        <w:rPr>
          <w:b/>
        </w:rPr>
      </w:pPr>
    </w:p>
    <w:p>
      <w:pPr>
        <w:ind w:firstLine="0"/>
        <w:jc w:val="center"/>
        <w:rPr>
          <w:b/>
        </w:rPr>
      </w:pPr>
      <w:r>
        <w:rPr>
          <w:b/>
        </w:rPr>
        <w:t>BUSTER BURGUER</w:t>
      </w:r>
    </w:p>
    <w:p>
      <w:pPr>
        <w:rPr>
          <w:b/>
        </w:rPr>
      </w:pPr>
    </w:p>
    <w:p>
      <w:pPr>
        <w:rPr>
          <w:b/>
        </w:rPr>
      </w:pPr>
    </w:p>
    <w:p>
      <w:pPr>
        <w:rPr>
          <w:b/>
        </w:rPr>
      </w:pPr>
    </w:p>
    <w:p>
      <w:pPr>
        <w:rPr>
          <w:b/>
        </w:rPr>
      </w:pPr>
    </w:p>
    <w:p>
      <w:pPr>
        <w:rPr>
          <w:b/>
        </w:rPr>
      </w:pPr>
    </w:p>
    <w:p>
      <w:pPr>
        <w:rPr>
          <w:b/>
        </w:rPr>
      </w:pPr>
    </w:p>
    <w:p>
      <w:pPr>
        <w:rPr>
          <w:b/>
        </w:rPr>
      </w:pPr>
    </w:p>
    <w:p>
      <w:pPr>
        <w:rPr>
          <w:b/>
        </w:rPr>
      </w:pPr>
    </w:p>
    <w:p>
      <w:pPr>
        <w:rPr>
          <w:b/>
        </w:rPr>
      </w:pPr>
    </w:p>
    <w:p>
      <w:pPr>
        <w:spacing w:line="300" w:lineRule="auto"/>
        <w:ind w:firstLine="0"/>
        <w:jc w:val="center"/>
        <w:rPr>
          <w:b/>
          <w:color w:val="000000"/>
        </w:rPr>
      </w:pPr>
    </w:p>
    <w:p>
      <w:pPr>
        <w:spacing w:line="300" w:lineRule="auto"/>
        <w:ind w:firstLine="0"/>
        <w:jc w:val="center"/>
        <w:rPr>
          <w:b/>
          <w:color w:val="000000"/>
        </w:rPr>
      </w:pPr>
    </w:p>
    <w:p>
      <w:pPr>
        <w:spacing w:line="300" w:lineRule="auto"/>
        <w:ind w:firstLine="0"/>
        <w:jc w:val="center"/>
        <w:rPr>
          <w:b/>
          <w:color w:val="000000"/>
        </w:rPr>
      </w:pPr>
      <w:r>
        <w:rPr>
          <w:b/>
          <w:color w:val="000000"/>
        </w:rPr>
        <w:t>CASCAVEL - PR</w:t>
      </w:r>
    </w:p>
    <w:p>
      <w:pPr>
        <w:spacing w:line="300" w:lineRule="auto"/>
        <w:ind w:firstLine="0"/>
        <w:jc w:val="center"/>
        <w:rPr>
          <w:b/>
        </w:rPr>
      </w:pPr>
      <w:r>
        <w:rPr>
          <w:b/>
          <w:color w:val="000000"/>
        </w:rPr>
        <w:t>202</w:t>
      </w:r>
      <w:r>
        <w:rPr>
          <w:b/>
        </w:rPr>
        <w:t>3</w:t>
      </w:r>
    </w:p>
    <w:p>
      <w:pPr>
        <w:spacing w:line="300" w:lineRule="auto"/>
        <w:ind w:firstLine="0"/>
        <w:jc w:val="center"/>
        <w:rPr>
          <w:b/>
        </w:rPr>
      </w:pPr>
    </w:p>
    <w:p>
      <w:pPr>
        <w:ind w:firstLine="0"/>
        <w:jc w:val="center"/>
        <w:rPr>
          <w:b/>
        </w:rPr>
      </w:pPr>
      <w:r>
        <w:rPr>
          <w:b/>
        </w:rPr>
        <w:t>EDYCLEUTON RAMOS LIMA</w:t>
      </w:r>
    </w:p>
    <w:p>
      <w:pPr>
        <w:ind w:firstLine="0"/>
        <w:jc w:val="center"/>
        <w:rPr>
          <w:b/>
        </w:rPr>
      </w:pPr>
      <w:r>
        <w:rPr>
          <w:b/>
        </w:rPr>
        <w:t>JAQUELINE NUNES DOS SANTOS</w:t>
      </w:r>
    </w:p>
    <w:p>
      <w:pPr>
        <w:jc w:val="center"/>
        <w:rPr>
          <w:b/>
        </w:rPr>
      </w:pPr>
    </w:p>
    <w:p>
      <w:pPr>
        <w:jc w:val="center"/>
        <w:rPr>
          <w:b/>
        </w:rPr>
      </w:pPr>
    </w:p>
    <w:p>
      <w:pPr>
        <w:jc w:val="center"/>
        <w:rPr>
          <w:b/>
        </w:rPr>
      </w:pPr>
    </w:p>
    <w:p>
      <w:pPr>
        <w:ind w:firstLine="0"/>
        <w:jc w:val="center"/>
        <w:rPr>
          <w:b/>
        </w:rPr>
      </w:pPr>
    </w:p>
    <w:p>
      <w:pPr>
        <w:ind w:firstLine="0"/>
        <w:jc w:val="center"/>
        <w:rPr>
          <w:b/>
        </w:rPr>
      </w:pPr>
      <w:r>
        <w:rPr>
          <w:b/>
        </w:rPr>
        <w:t>BUSTER BURGUER</w:t>
      </w:r>
    </w:p>
    <w:p>
      <w:pPr>
        <w:rPr>
          <w:b/>
        </w:rPr>
      </w:pPr>
    </w:p>
    <w:p>
      <w:pPr>
        <w:rPr>
          <w:b/>
        </w:rPr>
      </w:pPr>
    </w:p>
    <w:p>
      <w:pPr>
        <w:rPr>
          <w:b/>
        </w:rPr>
      </w:pPr>
    </w:p>
    <w:p/>
    <w:p/>
    <w:p>
      <w:pPr>
        <w:spacing w:line="240" w:lineRule="auto"/>
        <w:ind w:left="4560" w:firstLine="0"/>
        <w:rPr>
          <w:color w:val="000000"/>
        </w:rPr>
      </w:pPr>
      <w:r>
        <w:rPr>
          <w:color w:val="000000"/>
        </w:rPr>
        <w:t>Projeto de Desenvolvimento de Software do Curso Técnico em Informática do Colégio Estadual de Educação Padre Carmelo Perrone – Cascavel, Paraná.</w:t>
      </w:r>
    </w:p>
    <w:p>
      <w:pPr>
        <w:spacing w:line="240" w:lineRule="auto"/>
        <w:ind w:left="4560" w:firstLine="0"/>
        <w:rPr>
          <w:color w:val="000000"/>
        </w:rPr>
      </w:pPr>
    </w:p>
    <w:p>
      <w:pPr>
        <w:spacing w:line="240" w:lineRule="auto"/>
        <w:ind w:left="4560" w:firstLine="0"/>
        <w:jc w:val="right"/>
        <w:rPr>
          <w:color w:val="000000"/>
        </w:rPr>
      </w:pPr>
      <w:bookmarkStart w:id="0" w:name="_heading=h.gjdgxs" w:colFirst="0" w:colLast="0"/>
      <w:bookmarkEnd w:id="0"/>
      <w:r>
        <w:rPr>
          <w:color w:val="000000"/>
        </w:rPr>
        <w:t>Orientadores: Profª Aparecida S.Ferreira</w:t>
      </w:r>
      <w:r>
        <w:rPr>
          <w:color w:val="000000"/>
          <w:vertAlign w:val="superscript"/>
        </w:rPr>
        <w:footnoteReference w:id="0"/>
      </w:r>
    </w:p>
    <w:p>
      <w:pPr>
        <w:spacing w:line="240" w:lineRule="auto"/>
        <w:ind w:left="5672" w:firstLine="0"/>
        <w:jc w:val="right"/>
      </w:pPr>
      <w:r>
        <w:t>Prof</w:t>
      </w:r>
      <w:r>
        <w:rPr>
          <w:color w:val="000000"/>
        </w:rPr>
        <w:t>ª</w:t>
      </w:r>
      <w:r>
        <w:t xml:space="preserve">. </w:t>
      </w:r>
      <w:r>
        <w:rPr>
          <w:spacing w:val="4"/>
          <w:sz w:val="21"/>
          <w:szCs w:val="21"/>
        </w:rPr>
        <w:t>ALESSANDRA M. UHL</w:t>
      </w:r>
      <w:r>
        <w:t xml:space="preserve"> </w:t>
      </w:r>
      <w:r>
        <w:rPr>
          <w:vertAlign w:val="superscript"/>
        </w:rPr>
        <w:t>2</w:t>
      </w:r>
    </w:p>
    <w:p>
      <w:pPr>
        <w:jc w:val="right"/>
      </w:pPr>
      <w:r>
        <w:t xml:space="preserve">     </w:t>
      </w:r>
      <w:r>
        <w:tab/>
      </w:r>
      <w:r>
        <w:tab/>
      </w:r>
      <w:r>
        <w:tab/>
      </w:r>
      <w:r>
        <w:tab/>
      </w:r>
      <w:r>
        <w:tab/>
      </w:r>
      <w:r>
        <w:tab/>
      </w:r>
      <w:r>
        <w:tab/>
      </w:r>
    </w:p>
    <w:p/>
    <w:p>
      <w:pPr>
        <w:spacing w:line="300" w:lineRule="auto"/>
        <w:ind w:firstLine="0"/>
        <w:rPr>
          <w:b/>
          <w:color w:val="000000"/>
        </w:rPr>
      </w:pPr>
    </w:p>
    <w:p>
      <w:pPr>
        <w:spacing w:line="300" w:lineRule="auto"/>
        <w:ind w:firstLine="0"/>
        <w:jc w:val="center"/>
        <w:rPr>
          <w:b/>
          <w:color w:val="000000"/>
        </w:rPr>
      </w:pPr>
      <w:r>
        <w:rPr>
          <w:b/>
          <w:color w:val="000000"/>
        </w:rPr>
        <w:t>CASCAVEL - PR</w:t>
      </w:r>
    </w:p>
    <w:p>
      <w:pPr>
        <w:spacing w:line="300" w:lineRule="auto"/>
        <w:ind w:firstLine="0"/>
        <w:jc w:val="center"/>
        <w:rPr>
          <w:b/>
          <w:color w:val="000000"/>
        </w:rPr>
      </w:pPr>
      <w:r>
        <w:rPr>
          <w:b/>
          <w:color w:val="000000"/>
        </w:rPr>
        <w:t>2023</w:t>
      </w:r>
    </w:p>
    <w:p>
      <w:pPr>
        <w:spacing w:line="300" w:lineRule="auto"/>
        <w:ind w:firstLine="0"/>
        <w:jc w:val="center"/>
        <w:rPr>
          <w:b/>
          <w:color w:val="000000"/>
        </w:rPr>
      </w:pPr>
    </w:p>
    <w:p>
      <w:pPr>
        <w:spacing w:line="300" w:lineRule="auto"/>
        <w:ind w:firstLine="0"/>
        <w:jc w:val="center"/>
        <w:rPr>
          <w:b/>
          <w:color w:val="000000"/>
        </w:rPr>
      </w:pPr>
    </w:p>
    <w:p>
      <w:pPr>
        <w:jc w:val="center"/>
        <w:rPr>
          <w:b/>
        </w:rPr>
      </w:pPr>
    </w:p>
    <w:p>
      <w:pPr>
        <w:ind w:firstLine="0"/>
        <w:jc w:val="center"/>
        <w:rPr>
          <w:b/>
        </w:rPr>
      </w:pPr>
      <w:r>
        <w:rPr>
          <w:b/>
        </w:rPr>
        <w:t>EDYCLEUTON RAMOS LIMA</w:t>
      </w:r>
    </w:p>
    <w:p>
      <w:pPr>
        <w:ind w:firstLine="0"/>
        <w:jc w:val="center"/>
        <w:rPr>
          <w:b/>
        </w:rPr>
      </w:pPr>
      <w:r>
        <w:rPr>
          <w:b/>
        </w:rPr>
        <w:t>JAQUELINE NUNES DOS SANTOS</w:t>
      </w:r>
    </w:p>
    <w:p>
      <w:pPr>
        <w:ind w:firstLine="0"/>
        <w:jc w:val="center"/>
        <w:rPr>
          <w:b/>
        </w:rPr>
      </w:pPr>
    </w:p>
    <w:p>
      <w:pPr>
        <w:jc w:val="center"/>
        <w:rPr>
          <w:b/>
        </w:rPr>
      </w:pPr>
    </w:p>
    <w:p>
      <w:pPr>
        <w:jc w:val="center"/>
        <w:rPr>
          <w:b/>
        </w:rPr>
      </w:pPr>
    </w:p>
    <w:p>
      <w:pPr>
        <w:ind w:firstLine="0"/>
        <w:jc w:val="center"/>
        <w:rPr>
          <w:b/>
        </w:rPr>
      </w:pPr>
    </w:p>
    <w:p>
      <w:pPr>
        <w:ind w:firstLine="0"/>
        <w:jc w:val="center"/>
        <w:rPr>
          <w:b/>
        </w:rPr>
      </w:pPr>
      <w:r>
        <w:rPr>
          <w:b/>
        </w:rPr>
        <w:t>BUSTER BURGUER</w:t>
      </w:r>
    </w:p>
    <w:p>
      <w:pPr>
        <w:jc w:val="center"/>
        <w:rPr>
          <w:b/>
        </w:rPr>
      </w:pPr>
    </w:p>
    <w:p>
      <w:pPr>
        <w:spacing w:line="360" w:lineRule="auto"/>
        <w:ind w:firstLine="0"/>
        <w:jc w:val="center"/>
        <w:rPr>
          <w:smallCaps/>
          <w:color w:val="000000"/>
        </w:rPr>
      </w:pPr>
    </w:p>
    <w:p>
      <w:pPr>
        <w:spacing w:line="300" w:lineRule="auto"/>
        <w:ind w:firstLine="0"/>
        <w:rPr>
          <w:color w:val="000000"/>
        </w:rPr>
      </w:pPr>
      <w:r>
        <w:rPr>
          <w:color w:val="000000"/>
        </w:rPr>
        <w:t>Este Projeto de Conclusão de Curso foi julgado e aprovado pelo Curso Técnico em Informática do Colégio Estadual Padre Carmelo Perrone.</w:t>
      </w:r>
    </w:p>
    <w:p>
      <w:pPr>
        <w:spacing w:line="360" w:lineRule="auto"/>
        <w:ind w:firstLine="0"/>
        <w:jc w:val="center"/>
        <w:rPr>
          <w:color w:val="000000"/>
        </w:rPr>
      </w:pPr>
    </w:p>
    <w:p>
      <w:pPr>
        <w:spacing w:line="360" w:lineRule="auto"/>
        <w:ind w:firstLine="0"/>
        <w:jc w:val="center"/>
        <w:rPr>
          <w:color w:val="000000"/>
        </w:rPr>
      </w:pPr>
      <w:r>
        <w:rPr>
          <w:color w:val="000000"/>
        </w:rPr>
        <w:t>Cascavel, Pr., 11de Maio de 2023</w:t>
      </w:r>
    </w:p>
    <w:p>
      <w:pPr>
        <w:spacing w:line="360" w:lineRule="auto"/>
        <w:ind w:firstLine="0"/>
        <w:jc w:val="center"/>
        <w:rPr>
          <w:b/>
          <w:color w:val="000000"/>
        </w:rPr>
      </w:pPr>
      <w:r>
        <w:rPr>
          <w:b/>
          <w:color w:val="000000"/>
        </w:rPr>
        <w:t>COMISSÃO EXAMINADOR</w:t>
      </w:r>
    </w:p>
    <w:p>
      <w:pPr>
        <w:spacing w:line="360" w:lineRule="auto"/>
        <w:ind w:firstLine="0"/>
        <w:jc w:val="center"/>
        <w:rPr>
          <w:b/>
          <w:color w:val="000000"/>
        </w:rPr>
      </w:pPr>
    </w:p>
    <w:tbl>
      <w:tblPr>
        <w:tblStyle w:val="32"/>
        <w:tblW w:w="8504" w:type="dxa"/>
        <w:tblInd w:w="108" w:type="dxa"/>
        <w:tblLayout w:type="fixed"/>
        <w:tblCellMar>
          <w:top w:w="0" w:type="dxa"/>
          <w:left w:w="115" w:type="dxa"/>
          <w:bottom w:w="0" w:type="dxa"/>
          <w:right w:w="115" w:type="dxa"/>
        </w:tblCellMar>
      </w:tblPr>
      <w:tblGrid>
        <w:gridCol w:w="4252"/>
        <w:gridCol w:w="4252"/>
      </w:tblGrid>
      <w:tr>
        <w:tblPrEx>
          <w:tblCellMar>
            <w:top w:w="0" w:type="dxa"/>
            <w:left w:w="115" w:type="dxa"/>
            <w:bottom w:w="0" w:type="dxa"/>
            <w:right w:w="115" w:type="dxa"/>
          </w:tblCellMar>
        </w:tblPrEx>
        <w:tc>
          <w:tcPr>
            <w:tcW w:w="4252" w:type="dxa"/>
            <w:shd w:val="clear" w:color="auto" w:fill="auto"/>
          </w:tcPr>
          <w:p>
            <w:pPr>
              <w:ind w:firstLine="0"/>
              <w:jc w:val="left"/>
            </w:pPr>
            <w:r>
              <w:rPr>
                <w:color w:val="000000"/>
              </w:rPr>
              <w:t>______________________________</w:t>
            </w:r>
          </w:p>
          <w:p>
            <w:pPr>
              <w:spacing w:line="240" w:lineRule="auto"/>
              <w:ind w:firstLine="0"/>
              <w:jc w:val="center"/>
            </w:pPr>
            <w:r>
              <w:rPr>
                <w:color w:val="000000"/>
              </w:rPr>
              <w:t>Profª. Aparecida da S. Ferreira</w:t>
            </w:r>
            <w:r>
              <w:rPr>
                <w:color w:val="000000"/>
                <w:vertAlign w:val="superscript"/>
              </w:rPr>
              <w:t>1</w:t>
            </w:r>
          </w:p>
          <w:p>
            <w:pPr>
              <w:spacing w:line="240" w:lineRule="auto"/>
              <w:ind w:firstLine="0"/>
              <w:jc w:val="center"/>
              <w:rPr>
                <w:color w:val="000000"/>
              </w:rPr>
            </w:pPr>
            <w:r>
              <w:rPr>
                <w:color w:val="000000"/>
              </w:rPr>
              <w:t>Especialista em Tecnologia da Informação</w:t>
            </w:r>
          </w:p>
          <w:p>
            <w:pPr>
              <w:spacing w:after="14" w:line="240" w:lineRule="auto"/>
              <w:ind w:left="10" w:right="344" w:hanging="10"/>
              <w:jc w:val="center"/>
            </w:pPr>
            <w:r>
              <w:rPr>
                <w:i/>
                <w:sz w:val="20"/>
                <w:szCs w:val="20"/>
              </w:rPr>
              <w:t>Faculdade de Ciências Sociais Aplicadas de Cascavel</w:t>
            </w:r>
          </w:p>
          <w:p>
            <w:pPr>
              <w:spacing w:line="240" w:lineRule="auto"/>
              <w:ind w:firstLine="0"/>
            </w:pPr>
            <w:r>
              <w:t xml:space="preserve">                  Orientadora</w:t>
            </w:r>
          </w:p>
          <w:p>
            <w:pPr>
              <w:ind w:firstLine="0"/>
              <w:jc w:val="center"/>
              <w:rPr>
                <w:color w:val="000000"/>
              </w:rPr>
            </w:pPr>
          </w:p>
        </w:tc>
        <w:tc>
          <w:tcPr>
            <w:tcW w:w="4252" w:type="dxa"/>
            <w:shd w:val="clear" w:color="auto" w:fill="auto"/>
          </w:tcPr>
          <w:p>
            <w:pPr>
              <w:ind w:firstLine="0"/>
              <w:jc w:val="left"/>
            </w:pPr>
            <w:r>
              <w:rPr>
                <w:color w:val="000000"/>
              </w:rPr>
              <w:t>______________________________</w:t>
            </w:r>
          </w:p>
          <w:p>
            <w:pPr>
              <w:spacing w:line="240" w:lineRule="auto"/>
              <w:ind w:firstLine="0"/>
              <w:jc w:val="center"/>
              <w:rPr>
                <w:spacing w:val="4"/>
              </w:rPr>
            </w:pPr>
            <w:r>
              <w:rPr>
                <w:color w:val="000000"/>
              </w:rPr>
              <w:t xml:space="preserve">Profª  </w:t>
            </w:r>
            <w:r>
              <w:rPr>
                <w:spacing w:val="4"/>
              </w:rPr>
              <w:t>ALESSANDRA MARIA UHL</w:t>
            </w:r>
          </w:p>
          <w:p>
            <w:pPr>
              <w:spacing w:line="240" w:lineRule="auto"/>
              <w:ind w:firstLine="0"/>
            </w:pPr>
            <w:r>
              <w:t xml:space="preserve">                  Banco de dados</w:t>
            </w:r>
          </w:p>
          <w:p>
            <w:pPr>
              <w:spacing w:line="240" w:lineRule="auto"/>
              <w:ind w:firstLine="0"/>
            </w:pPr>
          </w:p>
        </w:tc>
      </w:tr>
      <w:tr>
        <w:tblPrEx>
          <w:tblCellMar>
            <w:top w:w="0" w:type="dxa"/>
            <w:left w:w="115" w:type="dxa"/>
            <w:bottom w:w="0" w:type="dxa"/>
            <w:right w:w="115" w:type="dxa"/>
          </w:tblCellMar>
        </w:tblPrEx>
        <w:tc>
          <w:tcPr>
            <w:tcW w:w="4252" w:type="dxa"/>
            <w:shd w:val="clear" w:color="auto" w:fill="auto"/>
          </w:tcPr>
          <w:p>
            <w:pPr>
              <w:spacing w:line="240" w:lineRule="auto"/>
              <w:ind w:firstLine="0"/>
              <w:jc w:val="left"/>
            </w:pPr>
            <w:r>
              <w:rPr>
                <w:color w:val="000000"/>
              </w:rPr>
              <w:t>______________________________</w:t>
            </w:r>
          </w:p>
          <w:p>
            <w:pPr>
              <w:spacing w:line="240" w:lineRule="auto"/>
              <w:ind w:firstLine="0"/>
              <w:jc w:val="center"/>
              <w:rPr>
                <w:color w:val="000000"/>
              </w:rPr>
            </w:pPr>
          </w:p>
          <w:p>
            <w:pPr>
              <w:spacing w:line="240" w:lineRule="auto"/>
              <w:ind w:firstLine="0"/>
              <w:jc w:val="center"/>
            </w:pPr>
            <w:r>
              <w:rPr>
                <w:color w:val="000000"/>
              </w:rPr>
              <w:t>Profª. Aparecida da S. Ferreira</w:t>
            </w:r>
            <w:r>
              <w:rPr>
                <w:color w:val="000000"/>
                <w:vertAlign w:val="superscript"/>
              </w:rPr>
              <w:t>1</w:t>
            </w:r>
          </w:p>
          <w:p>
            <w:pPr>
              <w:spacing w:line="240" w:lineRule="auto"/>
              <w:ind w:firstLine="0"/>
              <w:jc w:val="center"/>
              <w:rPr>
                <w:color w:val="000000"/>
              </w:rPr>
            </w:pPr>
            <w:r>
              <w:rPr>
                <w:color w:val="000000"/>
              </w:rPr>
              <w:t>Especialista em Tecnologia da Informação</w:t>
            </w:r>
          </w:p>
          <w:p>
            <w:pPr>
              <w:spacing w:after="14" w:line="240" w:lineRule="auto"/>
              <w:ind w:left="10" w:right="344" w:hanging="10"/>
              <w:jc w:val="center"/>
            </w:pPr>
            <w:r>
              <w:rPr>
                <w:i/>
                <w:sz w:val="20"/>
                <w:szCs w:val="20"/>
              </w:rPr>
              <w:t>Faculdade de Ciências Sociais Aplicadas de Cascavel</w:t>
            </w:r>
          </w:p>
          <w:p>
            <w:pPr>
              <w:spacing w:line="240" w:lineRule="auto"/>
              <w:ind w:firstLine="0"/>
            </w:pPr>
            <w:r>
              <w:t xml:space="preserve">                 WEB DESIGN</w:t>
            </w:r>
          </w:p>
          <w:p>
            <w:pPr>
              <w:tabs>
                <w:tab w:val="left" w:pos="8130"/>
              </w:tabs>
              <w:spacing w:line="240" w:lineRule="auto"/>
              <w:ind w:firstLine="0"/>
              <w:jc w:val="center"/>
              <w:rPr>
                <w:color w:val="000000"/>
              </w:rPr>
            </w:pPr>
          </w:p>
        </w:tc>
        <w:tc>
          <w:tcPr>
            <w:tcW w:w="4252" w:type="dxa"/>
            <w:shd w:val="clear" w:color="auto" w:fill="auto"/>
          </w:tcPr>
          <w:p>
            <w:pPr>
              <w:spacing w:line="240" w:lineRule="auto"/>
              <w:ind w:firstLine="0"/>
              <w:jc w:val="left"/>
            </w:pPr>
            <w:r>
              <w:rPr>
                <w:color w:val="000000"/>
              </w:rPr>
              <w:t>______________________________</w:t>
            </w:r>
          </w:p>
          <w:p>
            <w:pPr>
              <w:spacing w:line="240" w:lineRule="auto"/>
              <w:ind w:firstLine="0"/>
              <w:jc w:val="center"/>
              <w:rPr>
                <w:color w:val="000000"/>
              </w:rPr>
            </w:pPr>
          </w:p>
          <w:p>
            <w:pPr>
              <w:spacing w:line="240" w:lineRule="auto"/>
              <w:ind w:firstLine="0"/>
              <w:jc w:val="center"/>
            </w:pPr>
            <w:r>
              <w:rPr>
                <w:color w:val="000000"/>
              </w:rPr>
              <w:t xml:space="preserve">Profª  </w:t>
            </w:r>
            <w:r>
              <w:rPr>
                <w:spacing w:val="4"/>
              </w:rPr>
              <w:t>ELIANE MARIA DAL MOLIN CRISTO</w:t>
            </w:r>
          </w:p>
          <w:p>
            <w:pPr>
              <w:spacing w:line="240" w:lineRule="auto"/>
              <w:ind w:firstLine="0"/>
              <w:jc w:val="center"/>
            </w:pPr>
            <w:r>
              <w:rPr>
                <w:color w:val="000000"/>
              </w:rPr>
              <w:t xml:space="preserve">Especialista em </w:t>
            </w:r>
            <w:r>
              <w:rPr>
                <w:shd w:val="clear" w:color="auto" w:fill="FFFFFF"/>
              </w:rPr>
              <w:t>Educação Especial: Atendimento às Necessidades Espe. - Faculdade Iguaçu-ESAP</w:t>
            </w:r>
          </w:p>
          <w:p>
            <w:pPr>
              <w:spacing w:line="240" w:lineRule="auto"/>
              <w:ind w:firstLine="0"/>
              <w:jc w:val="center"/>
            </w:pPr>
            <w:r>
              <w:rPr>
                <w:color w:val="000000"/>
              </w:rPr>
              <w:t>Coordenadora de curso</w:t>
            </w:r>
          </w:p>
          <w:p>
            <w:pPr>
              <w:tabs>
                <w:tab w:val="left" w:pos="8130"/>
              </w:tabs>
              <w:spacing w:line="240" w:lineRule="auto"/>
              <w:ind w:firstLine="0"/>
              <w:jc w:val="center"/>
              <w:rPr>
                <w:color w:val="000000"/>
              </w:rPr>
            </w:pPr>
          </w:p>
        </w:tc>
      </w:tr>
      <w:tr>
        <w:tblPrEx>
          <w:tblCellMar>
            <w:top w:w="0" w:type="dxa"/>
            <w:left w:w="115" w:type="dxa"/>
            <w:bottom w:w="0" w:type="dxa"/>
            <w:right w:w="115" w:type="dxa"/>
          </w:tblCellMar>
        </w:tblPrEx>
        <w:trPr>
          <w:trHeight w:val="80" w:hRule="atLeast"/>
        </w:trPr>
        <w:tc>
          <w:tcPr>
            <w:tcW w:w="4252" w:type="dxa"/>
            <w:shd w:val="clear" w:color="auto" w:fill="auto"/>
          </w:tcPr>
          <w:p>
            <w:pPr>
              <w:spacing w:line="240" w:lineRule="auto"/>
              <w:ind w:firstLine="0"/>
              <w:jc w:val="left"/>
              <w:rPr>
                <w:color w:val="000000"/>
              </w:rPr>
            </w:pPr>
          </w:p>
        </w:tc>
        <w:tc>
          <w:tcPr>
            <w:tcW w:w="4252" w:type="dxa"/>
            <w:shd w:val="clear" w:color="auto" w:fill="auto"/>
          </w:tcPr>
          <w:p>
            <w:pPr>
              <w:spacing w:line="240" w:lineRule="auto"/>
              <w:ind w:firstLine="0"/>
              <w:jc w:val="left"/>
              <w:rPr>
                <w:color w:val="000000"/>
              </w:rPr>
            </w:pPr>
          </w:p>
        </w:tc>
      </w:tr>
    </w:tbl>
    <w:p>
      <w:pPr>
        <w:spacing w:line="360" w:lineRule="auto"/>
        <w:ind w:firstLine="0"/>
        <w:jc w:val="center"/>
        <w:rPr>
          <w:b/>
          <w:color w:val="000000"/>
        </w:rPr>
      </w:pPr>
    </w:p>
    <w:p>
      <w:pPr>
        <w:spacing w:line="360" w:lineRule="auto"/>
        <w:ind w:firstLine="0"/>
        <w:jc w:val="center"/>
        <w:rPr>
          <w:b/>
          <w:color w:val="000000"/>
        </w:rPr>
      </w:pPr>
    </w:p>
    <w:p>
      <w:pPr>
        <w:keepNext/>
        <w:keepLines/>
        <w:widowControl/>
        <w:tabs>
          <w:tab w:val="left" w:pos="709"/>
        </w:tabs>
        <w:spacing w:before="240" w:line="259" w:lineRule="auto"/>
        <w:ind w:firstLine="0"/>
        <w:rPr>
          <w:rFonts w:ascii="Calibri" w:hAnsi="Calibri" w:eastAsia="Calibri" w:cs="Calibri"/>
          <w:color w:val="366091"/>
          <w:sz w:val="32"/>
          <w:szCs w:val="32"/>
        </w:rPr>
      </w:pPr>
      <w:r>
        <w:rPr>
          <w:rFonts w:ascii="Calibri" w:hAnsi="Calibri" w:eastAsia="Calibri" w:cs="Calibri"/>
          <w:color w:val="366091"/>
          <w:sz w:val="32"/>
          <w:szCs w:val="32"/>
        </w:rPr>
        <w:tab/>
      </w:r>
      <w:r>
        <w:rPr>
          <w:rFonts w:ascii="Calibri" w:hAnsi="Calibri" w:eastAsia="Calibri" w:cs="Calibri"/>
          <w:color w:val="366091"/>
          <w:sz w:val="32"/>
          <w:szCs w:val="32"/>
        </w:rPr>
        <w:t>Sumário</w:t>
      </w:r>
    </w:p>
    <w:p>
      <w:pPr>
        <w:keepNext/>
        <w:keepLines/>
        <w:widowControl/>
        <w:tabs>
          <w:tab w:val="left" w:pos="709"/>
        </w:tabs>
        <w:spacing w:before="240" w:line="259" w:lineRule="auto"/>
        <w:ind w:firstLine="0"/>
        <w:rPr>
          <w:rFonts w:eastAsia="Calibri"/>
        </w:rPr>
      </w:pPr>
      <w:r>
        <w:rPr>
          <w:rFonts w:eastAsia="Calibri"/>
          <w:b/>
          <w:bCs/>
        </w:rPr>
        <w:t>1 INTRODUÇÃO</w:t>
      </w:r>
      <w:r>
        <w:rPr>
          <w:rFonts w:eastAsia="Calibri"/>
        </w:rPr>
        <w:t>..........................................................................................................5</w:t>
      </w:r>
    </w:p>
    <w:p>
      <w:pPr>
        <w:keepNext/>
        <w:keepLines/>
        <w:widowControl/>
        <w:tabs>
          <w:tab w:val="left" w:pos="709"/>
        </w:tabs>
        <w:spacing w:before="240" w:line="259" w:lineRule="auto"/>
        <w:ind w:firstLine="0"/>
        <w:rPr>
          <w:rFonts w:eastAsia="Calibri"/>
        </w:rPr>
      </w:pPr>
      <w:r>
        <w:rPr>
          <w:rFonts w:eastAsia="Calibri"/>
        </w:rPr>
        <w:t>1.1 APRESENTAÇÃO DO PROBLEMA......................................................................5</w:t>
      </w:r>
    </w:p>
    <w:p>
      <w:pPr>
        <w:keepNext/>
        <w:keepLines/>
        <w:widowControl/>
        <w:tabs>
          <w:tab w:val="left" w:pos="709"/>
        </w:tabs>
        <w:spacing w:before="240" w:line="259" w:lineRule="auto"/>
        <w:ind w:firstLine="0"/>
        <w:rPr>
          <w:rFonts w:eastAsia="Calibri"/>
        </w:rPr>
      </w:pPr>
      <w:r>
        <w:rPr>
          <w:rFonts w:eastAsia="Calibri"/>
          <w:b/>
          <w:bCs/>
        </w:rPr>
        <w:t>2 OBJETIVOS</w:t>
      </w:r>
      <w:r>
        <w:rPr>
          <w:rFonts w:eastAsia="Calibri"/>
        </w:rPr>
        <w:t>..............................................................................................................6</w:t>
      </w:r>
    </w:p>
    <w:p>
      <w:pPr>
        <w:keepNext/>
        <w:keepLines/>
        <w:widowControl/>
        <w:tabs>
          <w:tab w:val="left" w:pos="709"/>
        </w:tabs>
        <w:spacing w:before="240" w:line="259" w:lineRule="auto"/>
        <w:ind w:firstLine="0"/>
        <w:rPr>
          <w:rFonts w:eastAsia="Calibri"/>
        </w:rPr>
      </w:pPr>
      <w:r>
        <w:rPr>
          <w:rFonts w:eastAsia="Calibri"/>
          <w:b/>
          <w:bCs/>
        </w:rPr>
        <w:t>3 METODOLOGIA</w:t>
      </w:r>
      <w:r>
        <w:rPr>
          <w:rFonts w:eastAsia="Calibri"/>
        </w:rPr>
        <w:t>.......................................................................................................7</w:t>
      </w:r>
    </w:p>
    <w:p>
      <w:pPr>
        <w:keepNext/>
        <w:keepLines/>
        <w:widowControl/>
        <w:tabs>
          <w:tab w:val="left" w:pos="709"/>
        </w:tabs>
        <w:spacing w:before="240" w:line="259" w:lineRule="auto"/>
        <w:ind w:firstLine="0"/>
        <w:rPr>
          <w:rFonts w:eastAsia="Calibri"/>
        </w:rPr>
      </w:pPr>
      <w:r>
        <w:rPr>
          <w:rFonts w:eastAsia="Calibri"/>
          <w:b/>
          <w:bCs/>
        </w:rPr>
        <w:t>4 REFERENCIAL TEÓRICO</w:t>
      </w:r>
      <w:r>
        <w:rPr>
          <w:rFonts w:eastAsia="Calibri"/>
        </w:rPr>
        <w:t>........................................................................................8</w:t>
      </w:r>
    </w:p>
    <w:p>
      <w:pPr>
        <w:keepNext/>
        <w:keepLines/>
        <w:widowControl/>
        <w:tabs>
          <w:tab w:val="left" w:pos="709"/>
        </w:tabs>
        <w:spacing w:before="240" w:line="259" w:lineRule="auto"/>
        <w:ind w:firstLine="0"/>
        <w:rPr>
          <w:rFonts w:eastAsia="Calibri"/>
        </w:rPr>
      </w:pPr>
      <w:r>
        <w:rPr>
          <w:rFonts w:eastAsia="Calibri"/>
          <w:b/>
          <w:bCs/>
        </w:rPr>
        <w:t>5 DOCUMENTAÇÃO DO PROJETO</w:t>
      </w:r>
      <w:r>
        <w:rPr>
          <w:rFonts w:eastAsia="Calibri"/>
        </w:rPr>
        <w:t>..............................................................................</w:t>
      </w:r>
    </w:p>
    <w:p>
      <w:pPr>
        <w:keepNext/>
        <w:keepLines/>
        <w:widowControl/>
        <w:tabs>
          <w:tab w:val="left" w:pos="709"/>
        </w:tabs>
        <w:spacing w:before="240" w:line="259" w:lineRule="auto"/>
        <w:ind w:firstLine="0"/>
        <w:rPr>
          <w:rFonts w:eastAsia="Calibri"/>
        </w:rPr>
      </w:pPr>
      <w:r>
        <w:rPr>
          <w:rFonts w:eastAsia="Calibri"/>
        </w:rPr>
        <w:t>5.1 REQUISITOS ...........................................................................................................</w:t>
      </w:r>
    </w:p>
    <w:p>
      <w:pPr>
        <w:keepNext/>
        <w:keepLines/>
        <w:widowControl/>
        <w:tabs>
          <w:tab w:val="left" w:pos="709"/>
        </w:tabs>
        <w:spacing w:before="240" w:line="259" w:lineRule="auto"/>
        <w:ind w:firstLine="0"/>
        <w:rPr>
          <w:rFonts w:eastAsia="Calibri"/>
        </w:rPr>
      </w:pPr>
      <w:r>
        <w:rPr>
          <w:rFonts w:eastAsia="Calibri"/>
        </w:rPr>
        <w:t>5.2 DIAGRAMA DE CONTEXTO....................................................................................</w:t>
      </w:r>
    </w:p>
    <w:p>
      <w:pPr>
        <w:keepNext/>
        <w:keepLines/>
        <w:widowControl/>
        <w:tabs>
          <w:tab w:val="left" w:pos="709"/>
        </w:tabs>
        <w:spacing w:before="240" w:line="259" w:lineRule="auto"/>
        <w:ind w:firstLine="0"/>
        <w:rPr>
          <w:rFonts w:eastAsia="Calibri"/>
        </w:rPr>
      </w:pPr>
      <w:r>
        <w:rPr>
          <w:rFonts w:eastAsia="Calibri"/>
        </w:rPr>
        <w:t>5.3 DIAGRAMA DE FLUXO  DE DADOS........................................................................</w:t>
      </w:r>
    </w:p>
    <w:p>
      <w:pPr>
        <w:keepNext/>
        <w:keepLines/>
        <w:widowControl/>
        <w:tabs>
          <w:tab w:val="left" w:pos="709"/>
        </w:tabs>
        <w:spacing w:before="240" w:line="259" w:lineRule="auto"/>
        <w:ind w:firstLine="0"/>
        <w:rPr>
          <w:rFonts w:eastAsia="Calibri"/>
        </w:rPr>
      </w:pPr>
      <w:r>
        <w:rPr>
          <w:rFonts w:eastAsia="Calibri"/>
        </w:rPr>
        <w:t>5.4 DIAGRAMA DE ENTIDADE E RELACIONAMENTO................................................</w:t>
      </w:r>
    </w:p>
    <w:p>
      <w:pPr>
        <w:keepNext/>
        <w:keepLines/>
        <w:widowControl/>
        <w:tabs>
          <w:tab w:val="left" w:pos="709"/>
        </w:tabs>
        <w:spacing w:before="240" w:line="259" w:lineRule="auto"/>
        <w:ind w:firstLine="0"/>
        <w:rPr>
          <w:rFonts w:eastAsia="Calibri"/>
        </w:rPr>
      </w:pPr>
      <w:r>
        <w:rPr>
          <w:rFonts w:eastAsia="Calibri"/>
        </w:rPr>
        <w:t>5.5 DICIONÁRIO DE DADOS.........................................................................................</w:t>
      </w:r>
    </w:p>
    <w:p>
      <w:pPr>
        <w:keepNext/>
        <w:keepLines/>
        <w:widowControl/>
        <w:tabs>
          <w:tab w:val="left" w:pos="709"/>
        </w:tabs>
        <w:spacing w:before="240" w:line="259" w:lineRule="auto"/>
        <w:ind w:firstLine="0"/>
        <w:rPr>
          <w:rFonts w:eastAsia="Calibri"/>
        </w:rPr>
      </w:pPr>
      <w:r>
        <w:rPr>
          <w:rFonts w:eastAsia="Calibri"/>
        </w:rPr>
        <w:t>5.6 DIAGRAMA DE CASO DE USO...............................................................................</w:t>
      </w:r>
    </w:p>
    <w:p>
      <w:pPr>
        <w:keepNext/>
        <w:keepLines/>
        <w:widowControl/>
        <w:tabs>
          <w:tab w:val="left" w:pos="709"/>
        </w:tabs>
        <w:spacing w:before="240" w:line="259" w:lineRule="auto"/>
        <w:ind w:firstLine="0"/>
        <w:rPr>
          <w:rFonts w:eastAsia="Calibri"/>
        </w:rPr>
      </w:pPr>
      <w:r>
        <w:rPr>
          <w:rFonts w:eastAsia="Calibri"/>
        </w:rPr>
        <w:t>5.6.1 Cenario de Login....................................................................................................</w:t>
      </w:r>
    </w:p>
    <w:p>
      <w:pPr>
        <w:keepNext/>
        <w:keepLines/>
        <w:widowControl/>
        <w:tabs>
          <w:tab w:val="left" w:pos="709"/>
        </w:tabs>
        <w:spacing w:before="240" w:line="259" w:lineRule="auto"/>
        <w:ind w:firstLine="0"/>
        <w:rPr>
          <w:rFonts w:eastAsia="Calibri"/>
        </w:rPr>
      </w:pPr>
      <w:r>
        <w:rPr>
          <w:rFonts w:eastAsia="Calibri"/>
          <w:b/>
          <w:bCs/>
        </w:rPr>
        <w:t>6 TELAS</w:t>
      </w:r>
      <w:r>
        <w:rPr>
          <w:rFonts w:eastAsia="Calibri"/>
        </w:rPr>
        <w:t>..........................................................................................................................</w:t>
      </w:r>
    </w:p>
    <w:p>
      <w:pPr>
        <w:keepNext/>
        <w:keepLines/>
        <w:widowControl/>
        <w:tabs>
          <w:tab w:val="left" w:pos="709"/>
        </w:tabs>
        <w:spacing w:before="240" w:line="259" w:lineRule="auto"/>
        <w:ind w:firstLine="0"/>
        <w:rPr>
          <w:rFonts w:eastAsia="Calibri"/>
        </w:rPr>
      </w:pPr>
      <w:r>
        <w:rPr>
          <w:rFonts w:eastAsia="Calibri"/>
          <w:b/>
          <w:bCs/>
        </w:rPr>
        <w:t>7 CONCLUSÃO</w:t>
      </w:r>
      <w:r>
        <w:rPr>
          <w:rFonts w:eastAsia="Calibri"/>
        </w:rPr>
        <w:t>..............................................................................................................</w:t>
      </w:r>
    </w:p>
    <w:p>
      <w:pPr>
        <w:keepNext/>
        <w:keepLines/>
        <w:widowControl/>
        <w:tabs>
          <w:tab w:val="left" w:pos="709"/>
        </w:tabs>
        <w:spacing w:before="240" w:line="259" w:lineRule="auto"/>
        <w:ind w:firstLine="0"/>
        <w:rPr>
          <w:rFonts w:eastAsia="Calibri"/>
        </w:rPr>
      </w:pPr>
      <w:r>
        <w:rPr>
          <w:rFonts w:eastAsia="Calibri"/>
          <w:b/>
          <w:bCs/>
        </w:rPr>
        <w:t>8 REFERÊNCIAS</w:t>
      </w:r>
      <w:r>
        <w:rPr>
          <w:rFonts w:eastAsia="Calibri"/>
        </w:rPr>
        <w:t>.......................................................................................................18</w:t>
      </w:r>
    </w:p>
    <w:p/>
    <w:p>
      <w:pPr>
        <w:tabs>
          <w:tab w:val="left" w:pos="1155"/>
        </w:tabs>
      </w:pPr>
      <w:r>
        <w:tab/>
      </w:r>
    </w:p>
    <w:p>
      <w:pPr>
        <w:pStyle w:val="2"/>
        <w:spacing w:line="360" w:lineRule="auto"/>
      </w:pPr>
      <w:bookmarkStart w:id="1" w:name="_Toc119164362"/>
      <w:r>
        <w:t>1 INTRODUÇÃO</w:t>
      </w:r>
      <w:bookmarkEnd w:id="1"/>
    </w:p>
    <w:p>
      <w:pPr>
        <w:spacing w:line="360" w:lineRule="auto"/>
      </w:pPr>
      <w:r>
        <w:t>A Buster Burguer é uma interface web que tem como objetivo facilitar a navegação do usuário ao fazer pedidos de hambúrgueres, sendo eles personalizados pelo próprio cliente, ou escolher nossas opções tradicionais. Sabendo que cada vez mais temos menos tempo para fazer um pedido de lanche, contamos com um atendimento ágil para suprir as necessidades de nossos clientes, e também um espaço físico para aqueles que preferem curtir um espaço temático e se sentir mais aconchegado.</w:t>
      </w:r>
    </w:p>
    <w:p>
      <w:pPr>
        <w:spacing w:line="360" w:lineRule="auto"/>
        <w:rPr>
          <w:color w:val="000000"/>
          <w:shd w:val="clear" w:color="auto" w:fill="FFFFFF"/>
        </w:rPr>
      </w:pPr>
      <w:r>
        <w:t>Com a pandemia (2020-2022), percebemos o grande crescimento no E-commerce, principalmente no comércio alimentício, e com isso a grande procura por fast foods</w:t>
      </w:r>
      <w:r>
        <w:rPr>
          <w:rStyle w:val="13"/>
        </w:rPr>
        <w:footnoteReference w:id="1"/>
      </w:r>
      <w:r>
        <w:t>. Mesmo com muitos sistemas de hamburguerias, é perceptível que não é tão abrangente a preferência pelo site próprio e preferindo aplicativos, mas o grande benefício para grandes empresas ou até mesmos as pequenas empresas, segundo Raphael Cangaçu (2018), sites responsivos é ágil pois: “</w:t>
      </w:r>
      <w:r>
        <w:rPr>
          <w:color w:val="000000"/>
          <w:shd w:val="clear" w:color="auto" w:fill="FFFFFF"/>
        </w:rPr>
        <w:t>Simplificando, esses sites se adaptam a qualquer tamanho de tela e ficam ótimos em qualquer dispositivo. Eles agem como um fluido e espremem ou aumentam seus elementos dependendo do ambiente. Esta abordagem é considerada a mais rentável, pois requer design único website e base de código.”</w:t>
      </w:r>
    </w:p>
    <w:p>
      <w:pPr>
        <w:rPr>
          <w:color w:val="000000"/>
          <w:shd w:val="clear" w:color="auto" w:fill="FFFFFF"/>
        </w:rPr>
      </w:pPr>
    </w:p>
    <w:p>
      <w:pPr>
        <w:pStyle w:val="3"/>
        <w:numPr>
          <w:ilvl w:val="1"/>
          <w:numId w:val="1"/>
        </w:numPr>
        <w:ind w:left="578" w:hanging="578"/>
      </w:pPr>
      <w:bookmarkStart w:id="2" w:name="_Toc119164363"/>
      <w:r>
        <w:t>Apresentação do Problema</w:t>
      </w:r>
      <w:bookmarkEnd w:id="2"/>
    </w:p>
    <w:p>
      <w:pPr>
        <w:spacing w:line="360" w:lineRule="auto"/>
      </w:pPr>
      <w:r>
        <w:t>Atualmente, grande parte das pequenas e médias empresas não possuem um site para administrar melhor seu comércio, principalmente no ramo de fast foods, pensando nisso, desenvolvemos um web site para agilizar o atendimento ao cliente.</w:t>
      </w:r>
    </w:p>
    <w:p/>
    <w:p>
      <w:pPr>
        <w:pStyle w:val="2"/>
        <w:spacing w:line="360" w:lineRule="auto"/>
      </w:pPr>
      <w:bookmarkStart w:id="3" w:name="_Toc119164364"/>
      <w:r>
        <w:t>2 OBJETIVOS</w:t>
      </w:r>
      <w:bookmarkEnd w:id="3"/>
    </w:p>
    <w:p>
      <w:pPr>
        <w:spacing w:line="360" w:lineRule="auto"/>
        <w:ind w:firstLine="720"/>
      </w:pPr>
      <w:r>
        <w:t>Nosso objetivo é apresentar a facilidade em navegar por um site e-commerce alimentício. E também para o administrador e os funcionários poderem se organizarem na hora de atender o cliente, agilizando o processo de ambas as partes.</w:t>
      </w:r>
    </w:p>
    <w:p>
      <w:pPr>
        <w:spacing w:line="360" w:lineRule="auto"/>
        <w:ind w:firstLine="0"/>
      </w:pPr>
      <w:r>
        <w:t xml:space="preserve">O administrador terá total controle sobre os sistemas que foram vendidos, os cadastros e logins, para se ter um controle de quem está acessando a plataforma do site. Já os funcionários terão acesso ao cadastro de clientes, produtos novos que entrarão no cardápio, ao controle de pedidos, mudando o status do pedido (em processo de aprovação de pagamento, preparação e entrega do produto). </w:t>
      </w:r>
    </w:p>
    <w:p>
      <w:pPr>
        <w:spacing w:line="360" w:lineRule="auto"/>
      </w:pPr>
    </w:p>
    <w:p>
      <w:pPr>
        <w:spacing w:line="360" w:lineRule="auto"/>
        <w:ind w:firstLine="0"/>
        <w:rPr>
          <w:color w:val="000000"/>
          <w:sz w:val="22"/>
          <w:szCs w:val="22"/>
        </w:rPr>
      </w:pPr>
    </w:p>
    <w:p>
      <w:pPr>
        <w:spacing w:line="360" w:lineRule="auto"/>
        <w:ind w:firstLine="0"/>
        <w:rPr>
          <w:color w:val="000000"/>
          <w:sz w:val="22"/>
          <w:szCs w:val="22"/>
        </w:rPr>
      </w:pPr>
    </w:p>
    <w:p>
      <w:pPr>
        <w:pStyle w:val="2"/>
        <w:spacing w:line="360" w:lineRule="auto"/>
        <w:rPr>
          <w:sz w:val="22"/>
          <w:szCs w:val="22"/>
        </w:rPr>
      </w:pPr>
      <w:bookmarkStart w:id="4" w:name="_Toc119164365"/>
      <w:r>
        <w:t>3</w:t>
      </w:r>
      <w:r>
        <w:tab/>
      </w:r>
      <w:r>
        <w:t>METODOLOGIA</w:t>
      </w:r>
      <w:bookmarkEnd w:id="4"/>
    </w:p>
    <w:p>
      <w:pPr>
        <w:spacing w:line="360" w:lineRule="auto"/>
        <w:ind w:firstLine="720"/>
      </w:pPr>
      <w:r>
        <w:t>Encontramos atualmente vários sites de hamburguerias, e visitando alguns sites, percebemos que muitos deles só têm a opção de pedir o hambúrguer ou até mesmo apenas visualizar o cardápio e fazer pedidos pelo Whatsapp. Percebendo isso, pensamos na estratégia de incluir um sistema avançado de pedido online, permitindo aos clientes personalizar seus pedidos e escolher as opções de entrega ou retirada.</w:t>
      </w:r>
    </w:p>
    <w:p>
      <w:pPr>
        <w:spacing w:line="360" w:lineRule="auto"/>
        <w:ind w:firstLine="0"/>
      </w:pPr>
      <w:r>
        <w:t xml:space="preserve">Colocaremos fotos atrativas de nossos produtos, pois sabemos que isso atrai muito mais os clientes, segundo um artigo do Sebrae, “O primeiro contato que o cliente vai ter com o produto de sua loja virtual será por meio da imagem escolhida para representar o que está à venda. Por isso, fotos de boa qualidade e que permitam ao usuário dar zoom na imagem e ver o produto com mais detalhes são essenciais no e-commerce.” Podendo tornar o pedido do cliente muito mais fácil e agradável, podendo aumentar a possibilidade de fidelidade e vendas futuras ao mesmo cliente. </w:t>
      </w:r>
    </w:p>
    <w:p>
      <w:pPr>
        <w:spacing w:line="360" w:lineRule="auto"/>
        <w:ind w:firstLine="0"/>
        <w:rPr>
          <w:color w:val="000000"/>
        </w:rPr>
      </w:pPr>
      <w:r>
        <w:t>Estamos comprometidos na melhoria do design e funcionalidade do site, focando em uma boa aparência e uma navegação fácil no site</w:t>
      </w:r>
      <w:r>
        <w:rPr>
          <w:color w:val="000000"/>
        </w:rPr>
        <w:t xml:space="preserve">. </w:t>
      </w:r>
    </w:p>
    <w:p>
      <w:pPr>
        <w:spacing w:line="360" w:lineRule="auto"/>
        <w:ind w:firstLine="0"/>
        <w:rPr>
          <w:color w:val="000000"/>
          <w:sz w:val="22"/>
          <w:szCs w:val="22"/>
        </w:rPr>
      </w:pPr>
    </w:p>
    <w:p>
      <w:pPr>
        <w:spacing w:line="240" w:lineRule="auto"/>
        <w:ind w:left="2127" w:firstLine="0"/>
        <w:rPr>
          <w:b/>
          <w:color w:val="000000"/>
          <w:sz w:val="28"/>
          <w:szCs w:val="28"/>
        </w:rPr>
      </w:pPr>
    </w:p>
    <w:p>
      <w:pPr>
        <w:pStyle w:val="2"/>
        <w:spacing w:line="360" w:lineRule="auto"/>
      </w:pPr>
      <w:bookmarkStart w:id="5" w:name="_Toc119164366"/>
      <w:r>
        <w:t xml:space="preserve">4 </w:t>
      </w:r>
      <w:r>
        <w:tab/>
      </w:r>
      <w:r>
        <w:t>REFERENCIAL TEÓRICO</w:t>
      </w:r>
      <w:bookmarkEnd w:id="5"/>
    </w:p>
    <w:p>
      <w:pPr>
        <w:spacing w:line="360" w:lineRule="auto"/>
        <w:ind w:firstLine="720"/>
      </w:pPr>
      <w:r>
        <w:t xml:space="preserve">O </w:t>
      </w:r>
      <w:r>
        <w:rPr>
          <w:b/>
        </w:rPr>
        <w:t>HTML</w:t>
      </w:r>
      <w:r>
        <w:t>, sigla para HyperText Markup Language ou Linguagem de Marcação de Hipertexto, é a base fundamental da web, permitindo a criação de websites e a inserção de diferentes tipos de conteúdo, como imagens e vídeos, através de hipertextos.</w:t>
      </w:r>
    </w:p>
    <w:p>
      <w:pPr>
        <w:spacing w:line="360" w:lineRule="auto"/>
        <w:ind w:firstLine="720"/>
      </w:pPr>
      <w:r>
        <w:t>Os hipertextos são compostos por diversos elementos, como palavras, imagens e vídeos, que se conectam entre si, formando uma rede de informações que possibilita o armazenamento, compartilhamento e conexão de dados.</w:t>
      </w:r>
    </w:p>
    <w:p>
      <w:pPr>
        <w:spacing w:line="360" w:lineRule="auto"/>
        <w:ind w:firstLine="0"/>
      </w:pPr>
      <w:r>
        <w:t xml:space="preserve">Ao visitarmos um website, podemos observar diversas formatações, como diferentes tipos de fonte e parágrafos, e todas essas estruturações são feitas através do HTML.                 </w:t>
      </w:r>
    </w:p>
    <w:p>
      <w:pPr>
        <w:spacing w:line="360" w:lineRule="auto"/>
        <w:ind w:firstLine="0"/>
      </w:pPr>
      <w:r>
        <w:t xml:space="preserve"> </w:t>
      </w:r>
      <w:r>
        <w:tab/>
      </w:r>
      <w:r>
        <w:t>Ele é responsável por organizar o conteúdo e apresentá-lo de forma visualmente agradável e coerente, tornando a experiência do usuário mais agradável e intuitiva.</w:t>
      </w:r>
    </w:p>
    <w:p>
      <w:pPr>
        <w:spacing w:line="360" w:lineRule="auto"/>
        <w:ind w:firstLine="720"/>
        <w:rPr>
          <w:shd w:val="clear" w:color="auto" w:fill="FFFFFF"/>
        </w:rPr>
      </w:pPr>
      <w:r>
        <w:rPr>
          <w:shd w:val="clear" w:color="auto" w:fill="FFFFFF"/>
        </w:rPr>
        <w:t xml:space="preserve">O </w:t>
      </w:r>
      <w:r>
        <w:rPr>
          <w:b/>
          <w:bCs/>
          <w:shd w:val="clear" w:color="auto" w:fill="FFFFFF"/>
        </w:rPr>
        <w:t xml:space="preserve">CSS </w:t>
      </w:r>
      <w:r>
        <w:rPr>
          <w:shd w:val="clear" w:color="auto" w:fill="FFFFFF"/>
        </w:rPr>
        <w:t>(Cascading Style Sheet) é uma linguagem utilizada para estilizar elementos que foram escritos em uma linguagem de marcação HTML. O uso do CSS permite a separação do conteúdo da sua representação visual em um site.</w:t>
      </w:r>
    </w:p>
    <w:p>
      <w:pPr>
        <w:spacing w:line="360" w:lineRule="auto"/>
        <w:ind w:firstLine="720"/>
        <w:rPr>
          <w:shd w:val="clear" w:color="auto" w:fill="FFFFFF"/>
        </w:rPr>
      </w:pPr>
      <w:r>
        <w:rPr>
          <w:shd w:val="clear" w:color="auto" w:fill="FFFFFF"/>
        </w:rPr>
        <w:t>Ao utilizar o CSS, é possível modificar diversas propriedades visuais, como cores de texto e de fundo, fontes e espaçamentos entre parágrafos. Além disso, ele permite a criação de tabelas, variações de layout, ajustes de imagens para diferentes telas, dentre outras possibilidades.</w:t>
      </w:r>
    </w:p>
    <w:p>
      <w:pPr>
        <w:spacing w:line="360" w:lineRule="auto"/>
        <w:ind w:firstLine="0"/>
        <w:rPr>
          <w:shd w:val="clear" w:color="auto" w:fill="FFFFFF"/>
        </w:rPr>
      </w:pPr>
      <w:r>
        <w:rPr>
          <w:shd w:val="clear" w:color="auto" w:fill="FFFFFF"/>
        </w:rPr>
        <w:t xml:space="preserve">      Criado pelo World Wide Web Consortium (W3C) em 1996, o CSS surgiu para atender a uma necessidade do HTML, que originalmente não tinha tags para formatar a página. Com o CSS, a marcação pode ser separada da estilização visual, permitindo uma maior flexibilidade e facilidade de manutenção do código.</w:t>
      </w:r>
    </w:p>
    <w:p>
      <w:pPr>
        <w:spacing w:line="360" w:lineRule="auto"/>
        <w:ind w:firstLine="0"/>
        <w:rPr>
          <w:spacing w:val="5"/>
          <w:shd w:val="clear" w:color="auto" w:fill="FFFFFF"/>
        </w:rPr>
      </w:pPr>
      <w:r>
        <w:rPr>
          <w:b/>
          <w:spacing w:val="5"/>
          <w:shd w:val="clear" w:color="auto" w:fill="FFFFFF"/>
        </w:rPr>
        <w:t xml:space="preserve">      JavaScript,</w:t>
      </w:r>
      <w:r>
        <w:rPr>
          <w:spacing w:val="5"/>
          <w:shd w:val="clear" w:color="auto" w:fill="FFFFFF"/>
        </w:rPr>
        <w:t xml:space="preserve"> ou JS, é uma linguagem de programação de alto nível criada em meados dos anos 90, mais especificamente em 1996, por Brendan Eich, um programador lendário que também foi um dos fundadores da Mozilla Corporation.</w:t>
      </w:r>
    </w:p>
    <w:p>
      <w:pPr>
        <w:spacing w:line="360" w:lineRule="auto"/>
        <w:ind w:firstLine="0"/>
        <w:rPr>
          <w:spacing w:val="5"/>
          <w:shd w:val="clear" w:color="auto" w:fill="FFFFFF"/>
        </w:rPr>
      </w:pPr>
      <w:r>
        <w:rPr>
          <w:spacing w:val="5"/>
          <w:shd w:val="clear" w:color="auto" w:fill="FFFFFF"/>
        </w:rPr>
        <w:t xml:space="preserve">      O JavaScript é uma linguagem versátil e multiparadigma, capaz de trabalhar tanto com programação funcional quanto imperativa. Possui tipagem dinâmica, o que significa que não é necessário definir os tipos das variáveis ao declará-las. Além disso, a sintaxe da linguagem é acessível e permite o uso de recursos avançados, como orientação a objetos e APIs para trabalhar com textos, matrizes, datas e expressões regulares.</w:t>
      </w:r>
    </w:p>
    <w:p>
      <w:pPr>
        <w:spacing w:line="360" w:lineRule="auto"/>
        <w:ind w:firstLine="0"/>
        <w:rPr>
          <w:spacing w:val="5"/>
          <w:shd w:val="clear" w:color="auto" w:fill="FFFFFF"/>
        </w:rPr>
      </w:pPr>
      <w:r>
        <w:rPr>
          <w:spacing w:val="5"/>
          <w:shd w:val="clear" w:color="auto" w:fill="FFFFFF"/>
        </w:rPr>
        <w:t xml:space="preserve">      A principal proposta do JavaScript é permitir a escrita de funções e scripts que podem ser incorporados a uma página HTML, possibilitando a atualização e interação dinâmica com o conteúdo da página. Essa interação pode ocorrer de diversas maneiras, desde a alteração de valores de elementos da página até a realização de requisições assíncronas a servidores para carregamento de novos dados.</w:t>
      </w:r>
    </w:p>
    <w:p>
      <w:pPr>
        <w:spacing w:line="360" w:lineRule="auto"/>
        <w:ind w:firstLine="0"/>
      </w:pPr>
      <w:r>
        <w:rPr>
          <w:b/>
        </w:rPr>
        <w:t xml:space="preserve">      PHP</w:t>
      </w:r>
      <w:r>
        <w:t xml:space="preserve"> (acrônimo recursivo para "PHP: Hypertext Preprocessor") é uma linguagem de programação de código aberto, amplamente utilizada para o desenvolvimento de aplicativos web. Foi inicialmente criada em 1994 por Rasmus Lerdorf como um conjunto de scripts CGI (Common Gateway Interface) para coletar informações de visitantes de seu site pessoal. Ao longo dos anos, a linguagem evoluiu para incluir recursos mais avançados, como suporte a banco de dados, manipulação de arquivos e gerenciamento de sessão.</w:t>
      </w:r>
    </w:p>
    <w:p>
      <w:pPr>
        <w:spacing w:line="360" w:lineRule="auto"/>
        <w:ind w:firstLine="720"/>
      </w:pPr>
      <w:r>
        <w:t>O PHP é executado no lado do servidor, o que significa que é processado no servidor antes de ser enviado para o navegador do usuário. Ele pode ser integrado a HTML, CSS e outras linguagens de marcação para criar páginas da web dinâmicas e interativas. O PHP é fácil de aprender e usar, e é suportado por uma ampla comunidade de desenvolvedores e usuários que criam bibliotecas, frameworks e ferramentas para facilitar o desenvolvimento web.</w:t>
      </w:r>
    </w:p>
    <w:p>
      <w:pPr>
        <w:spacing w:line="360" w:lineRule="auto"/>
        <w:ind w:firstLine="0"/>
      </w:pPr>
      <w:r>
        <w:t xml:space="preserve">      O </w:t>
      </w:r>
      <w:r>
        <w:rPr>
          <w:b/>
        </w:rPr>
        <w:t>XAMPP</w:t>
      </w:r>
      <w:r>
        <w:t xml:space="preserve"> é um pacote de software livre que inclui as ferramentas necessárias para configurar um ambiente de desenvolvimento web local em um computador pessoal. Ele é projetado para ser fácil de instalar e configurar, e inclui os componentes básicos do servidor web Apache, banco de dados MySQL e linguagem de programação PHP, bem como outras ferramentas, como o servidor de e-mail Mercury e o servidor FTP ProFTPD.</w:t>
      </w:r>
    </w:p>
    <w:p>
      <w:pPr>
        <w:spacing w:line="360" w:lineRule="auto"/>
        <w:ind w:firstLine="0"/>
      </w:pPr>
      <w:r>
        <w:t xml:space="preserve">       O XAMPP é comumente utilizado por desenvolvedores web que desejam testar e depurar seus aplicativos em um ambiente local antes de implantá-los em um servidor remoto. </w:t>
      </w:r>
    </w:p>
    <w:p>
      <w:pPr>
        <w:spacing w:line="360" w:lineRule="auto"/>
        <w:ind w:firstLine="0"/>
      </w:pPr>
      <w:r>
        <w:t>Uma vez que o XAMPP é instalado, o desenvolvedor pode criar e testar aplicativos web em seu computador pessoal, sem precisar de uma conexão com a internet ou de um servidor web remoto. Isso permite que o desenvolvedor trabalhe em seus projetos com mais rapidez e eficiência, além de permitir a experimentação com diferentes tecnologias web.</w:t>
      </w:r>
    </w:p>
    <w:p>
      <w:pPr>
        <w:spacing w:line="360" w:lineRule="auto"/>
        <w:ind w:firstLine="0"/>
      </w:pPr>
      <w:r>
        <w:t xml:space="preserve">       O </w:t>
      </w:r>
      <w:r>
        <w:rPr>
          <w:b/>
        </w:rPr>
        <w:t>MySQL</w:t>
      </w:r>
      <w:r>
        <w:t xml:space="preserve"> é um sistema de gerenciamento de banco de dados relacional (RDBMS) de código aberto, amplamente utilizado para armazenar e gerenciar dados em aplicativos web. Ele foi desenvolvido pela empresa sueca MySQL AB, que foi posteriormente adquirida pela Oracle Corporation.</w:t>
      </w:r>
    </w:p>
    <w:p>
      <w:pPr>
        <w:spacing w:line="360" w:lineRule="auto"/>
        <w:ind w:firstLine="0"/>
      </w:pPr>
      <w:r>
        <w:t xml:space="preserve">      O MySQL usa a linguagem de consulta estruturada (SQL) para gerenciar e manipular dados em bancos de dados relacionais. Ele oferece suporte para várias plataformas, incluindo Windows, Linux e macOS, e é compatível com muitas linguagens de programação, como PHP, Java e Python.</w:t>
      </w:r>
    </w:p>
    <w:p>
      <w:pPr>
        <w:spacing w:line="360" w:lineRule="auto"/>
        <w:ind w:firstLine="0"/>
      </w:pPr>
      <w:r>
        <w:t xml:space="preserve">      O MySQL é um sistema de banco de dados confiável, escalável e seguro, que é amplamente utilizado em aplicativos da web de grande porte. Ele oferece recursos avançados, como replicação de banco de dados, transações ACID (Atomicidade, Consistência, Isolamento, Durabilidade), suporte para várias linguagens de programação e uma ampla gama de recursos de segurança, como criptografia e autenticação.</w:t>
      </w:r>
    </w:p>
    <w:p>
      <w:pPr>
        <w:spacing w:line="360" w:lineRule="auto"/>
        <w:ind w:firstLine="0"/>
      </w:pPr>
      <w:r>
        <w:t xml:space="preserve">      Além disso, o MySQL é compatível com muitos frameworks e ferramentas populares de desenvolvimento web, como o XAMPP e o LAMP (Linux, Apache, MySQL, PHP). Ele é um dos bancos de dados mais populares do mundo e é usado por muitas empresas e organizações, desde startups até grandes corporações.</w:t>
      </w:r>
    </w:p>
    <w:p>
      <w:pPr>
        <w:spacing w:line="360" w:lineRule="auto"/>
        <w:ind w:firstLine="0"/>
        <w:rPr>
          <w:color w:val="000000"/>
          <w:sz w:val="22"/>
          <w:szCs w:val="22"/>
        </w:rPr>
      </w:pPr>
      <w:r>
        <w:rPr>
          <w:color w:val="000000"/>
          <w:sz w:val="22"/>
          <w:szCs w:val="22"/>
        </w:rPr>
        <w:tab/>
      </w:r>
    </w:p>
    <w:p>
      <w:pPr>
        <w:spacing w:line="360" w:lineRule="auto"/>
        <w:ind w:firstLine="0"/>
        <w:rPr>
          <w:b/>
          <w:color w:val="000000"/>
          <w:sz w:val="28"/>
          <w:szCs w:val="28"/>
        </w:rPr>
      </w:pPr>
    </w:p>
    <w:p>
      <w:pPr>
        <w:spacing w:line="360" w:lineRule="auto"/>
        <w:ind w:firstLine="0"/>
        <w:rPr>
          <w:b/>
          <w:color w:val="000000"/>
          <w:sz w:val="28"/>
          <w:szCs w:val="28"/>
        </w:rPr>
      </w:pPr>
    </w:p>
    <w:p>
      <w:pPr>
        <w:spacing w:line="360" w:lineRule="auto"/>
        <w:ind w:firstLine="0"/>
        <w:rPr>
          <w:b/>
          <w:color w:val="000000"/>
          <w:sz w:val="28"/>
          <w:szCs w:val="28"/>
        </w:rPr>
      </w:pPr>
    </w:p>
    <w:p>
      <w:pPr>
        <w:pStyle w:val="2"/>
        <w:spacing w:line="360" w:lineRule="auto"/>
        <w:rPr>
          <w:sz w:val="38"/>
          <w:szCs w:val="38"/>
        </w:rPr>
      </w:pPr>
      <w:bookmarkStart w:id="6" w:name="_Toc119164367"/>
      <w:r>
        <w:t xml:space="preserve">5 DOCUMENTAÇÃO </w:t>
      </w:r>
      <w:r>
        <w:rPr>
          <w:sz w:val="38"/>
          <w:szCs w:val="38"/>
        </w:rPr>
        <w:t>do projeto</w:t>
      </w:r>
      <w:bookmarkEnd w:id="6"/>
    </w:p>
    <w:p>
      <w:pPr>
        <w:spacing w:line="360" w:lineRule="auto"/>
      </w:pPr>
      <w:r>
        <w:t>A documentação de projeto consiste em registrar as discrepâncias entre duas versões da documentação de sistema. É uma forma mais simplificada de documentação que facilita a execução de tarefas, incluindo a implementação de novas funcionalidades, correção de defeitos ou até mesmo melhorias potenciais do sistema. Nesse contexto, são destacadas as modificações feitas em um artefato, bem como todos os artefatos que foram afetados, tanto diretamente como indiretamente. Essa modalidade de documentação agiliza o processo interno, permitindo que os envolvidos no projeto compreendam rapidamente a natureza da mudança e o seu objetivo.</w:t>
      </w:r>
    </w:p>
    <w:p>
      <w:pPr>
        <w:spacing w:line="360" w:lineRule="auto"/>
      </w:pPr>
      <w:r>
        <w:t>A geração de documentação é uma atividade de extrema importância para as organizações. No entanto, o impacto negativo pode ser significativo para as empresas que não realizam as atividades envolvidas na produção de documentos de forma eficiente, uma vez que essa tarefa demanda um considerável investimento de tempo. É comum que uma organização acabe destinando de 20% a 30% de todo o esforço de desenvolvimento de software na elaboração de documentos, como mencionado por Pressman (2011).</w:t>
      </w:r>
    </w:p>
    <w:p>
      <w:pPr>
        <w:spacing w:line="360" w:lineRule="auto"/>
      </w:pPr>
      <w:r>
        <w:t>De acordo com Sanches (2001), a documentação desempenha um papel fundamental em cada etapa do processo, atuando como alicerce para as etapas seguintes. Sua eficácia tem um impacto direto na facilitação das demais atividades, o que significa que quanto melhor a qualidade da documentação, maior será a qualidade dos produtos e serviços, resultando em benefícios ampliados para a organização.</w:t>
      </w:r>
    </w:p>
    <w:p>
      <w:pPr>
        <w:spacing w:line="360" w:lineRule="auto"/>
      </w:pPr>
      <w:r>
        <w:t>Ao longo de todo o processo de desenvolvimento de software, são geradas diversas formas de documentação (Pressman, 2011).</w:t>
      </w:r>
    </w:p>
    <w:p>
      <w:pPr>
        <w:spacing w:line="360" w:lineRule="auto"/>
      </w:pPr>
    </w:p>
    <w:p>
      <w:pPr>
        <w:spacing w:line="360" w:lineRule="auto"/>
        <w:ind w:firstLine="0"/>
      </w:pPr>
      <w:ins w:id="0" w:author="edycl" w:date="2023-08-07T21:25:37Z">
        <w:r>
          <w:rPr/>
          <w:drawing>
            <wp:inline distT="0" distB="0" distL="114300" distR="114300">
              <wp:extent cx="5755005" cy="3926205"/>
              <wp:effectExtent l="0" t="0" r="5715" b="5715"/>
              <wp:docPr id="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
                      <pic:cNvPicPr>
                        <a:picLocks noChangeAspect="1"/>
                      </pic:cNvPicPr>
                    </pic:nvPicPr>
                    <pic:blipFill>
                      <a:blip r:embed="rId8"/>
                      <a:stretch>
                        <a:fillRect/>
                      </a:stretch>
                    </pic:blipFill>
                    <pic:spPr>
                      <a:xfrm>
                        <a:off x="0" y="0"/>
                        <a:ext cx="5755005" cy="3926205"/>
                      </a:xfrm>
                      <a:prstGeom prst="rect">
                        <a:avLst/>
                      </a:prstGeom>
                      <a:noFill/>
                      <a:ln>
                        <a:noFill/>
                      </a:ln>
                    </pic:spPr>
                  </pic:pic>
                </a:graphicData>
              </a:graphic>
            </wp:inline>
          </w:drawing>
        </w:r>
      </w:ins>
    </w:p>
    <w:p>
      <w:pPr>
        <w:spacing w:line="360" w:lineRule="auto"/>
      </w:pPr>
    </w:p>
    <w:p>
      <w:pPr>
        <w:spacing w:line="360" w:lineRule="auto"/>
      </w:pPr>
    </w:p>
    <w:p>
      <w:pPr>
        <w:spacing w:line="360" w:lineRule="auto"/>
      </w:pPr>
    </w:p>
    <w:p>
      <w:pPr>
        <w:pStyle w:val="3"/>
        <w:spacing w:before="0" w:after="0"/>
      </w:pPr>
      <w:bookmarkStart w:id="7" w:name="_Toc119164368"/>
      <w:r>
        <w:t>5.1 Requisitos</w:t>
      </w:r>
      <w:bookmarkEnd w:id="7"/>
      <w:r>
        <w:t xml:space="preserve"> </w:t>
      </w:r>
    </w:p>
    <w:p>
      <w:pPr>
        <w:spacing w:line="360" w:lineRule="auto"/>
      </w:pPr>
      <w:r>
        <w:t>No contexto de desenvolvimento de software ou engenharia de sistemas, são condições, funcionalidades ou características específicas que um produto ou sistema precisa atender para satisfazer as necessidades e expectativas dos usuários, clientes ou partes interessadas envolvidas. Esses requisitos podem ser de natureza funcional, descrevendo o que o sistema deve fazer, ou não funcional, abordando questões relacionadas a desempenho, usabilidade, segurança, entre outros aspectos.</w:t>
      </w:r>
    </w:p>
    <w:p>
      <w:pPr>
        <w:spacing w:line="360" w:lineRule="auto"/>
        <w:ind w:firstLine="709" w:firstLineChars="0"/>
      </w:pPr>
      <w:r>
        <w:t>Os requisitos são essenciais para guiar o processo de desenvolvimento, servindo como uma base para a concepção, implementação e teste do produto ou sistema. Uma análise detalhada dos requisitos é fundamental para garantir que o resultado final atenda às expectativas e necessidades dos usuários e clientes, bem como para evitar problemas e retrabalhos ao longo do projeto.</w:t>
      </w:r>
    </w:p>
    <w:p>
      <w:pPr>
        <w:spacing w:line="360" w:lineRule="auto"/>
        <w:ind w:firstLine="709"/>
      </w:pPr>
      <w:r>
        <w:t>Independentemente do modelo de processo adotado, a etapa de definição e especificação do software engloba as atividades de levantamento e análise de requisitos. Os requisitos de um sistema de software são divididos em duas categorias principais: requisitos funcionais e requisitos não funcionais. Os funcionais descrevem os serviços que o sistema irá disponibilizar, baseando-se nas entradas especificadas pelos usuários. Em outras palavras, eles definem como o sistema deve responder a essas entradas e se comportar em situações predefinidas (Sommerville, 2007).</w:t>
      </w:r>
    </w:p>
    <w:p>
      <w:pPr>
        <w:spacing w:line="360" w:lineRule="auto"/>
        <w:ind w:firstLine="709" w:firstLineChars="0"/>
      </w:pPr>
      <w:r>
        <w:t>Por outro lado, os requisitos não funcionais são restrições sob as quais o sistema deve operar. Eles podem ser considerados atributos de qualidade, desempenho, segurança, utilidade, confiabilidade, suporte e escalabilidade (Sommerville, 2007).</w:t>
      </w:r>
      <w:r>
        <w:tab/>
      </w:r>
    </w:p>
    <w:p>
      <w:pPr>
        <w:pStyle w:val="3"/>
        <w:spacing w:before="0" w:after="0"/>
      </w:pPr>
      <w:bookmarkStart w:id="8" w:name="_Toc119164369"/>
      <w:r>
        <w:t>5.1.1 Requisitos funcionais</w:t>
      </w:r>
      <w:bookmarkEnd w:id="8"/>
    </w:p>
    <w:p>
      <w:pPr>
        <w:numPr>
          <w:ilvl w:val="255"/>
          <w:numId w:val="0"/>
        </w:numPr>
      </w:pPr>
      <w:r>
        <w:drawing>
          <wp:inline distT="0" distB="0" distL="114300" distR="114300">
            <wp:extent cx="5758815" cy="1782445"/>
            <wp:effectExtent l="0" t="0" r="1905"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pic:cNvPicPr>
                  </pic:nvPicPr>
                  <pic:blipFill>
                    <a:blip r:embed="rId9"/>
                    <a:stretch>
                      <a:fillRect/>
                    </a:stretch>
                  </pic:blipFill>
                  <pic:spPr>
                    <a:xfrm>
                      <a:off x="0" y="0"/>
                      <a:ext cx="5758815" cy="1782445"/>
                    </a:xfrm>
                    <a:prstGeom prst="rect">
                      <a:avLst/>
                    </a:prstGeom>
                    <a:noFill/>
                    <a:ln>
                      <a:noFill/>
                    </a:ln>
                  </pic:spPr>
                </pic:pic>
              </a:graphicData>
            </a:graphic>
          </wp:inline>
        </w:drawing>
      </w:r>
    </w:p>
    <w:p>
      <w:pPr>
        <w:ind w:firstLine="0"/>
        <w:rPr>
          <w:bCs/>
          <w:sz w:val="20"/>
          <w:szCs w:val="20"/>
        </w:rPr>
      </w:pPr>
      <w:r>
        <w:rPr>
          <w:bCs/>
          <w:sz w:val="20"/>
          <w:szCs w:val="20"/>
        </w:rPr>
        <w:t>Fonte: Lima Edycleuton R;Santos Jaqueline N, 2023</w:t>
      </w:r>
    </w:p>
    <w:p>
      <w:pPr>
        <w:spacing w:line="240" w:lineRule="auto"/>
        <w:ind w:firstLine="0"/>
        <w:rPr>
          <w:color w:val="000000"/>
          <w:sz w:val="22"/>
          <w:szCs w:val="22"/>
        </w:rPr>
      </w:pPr>
    </w:p>
    <w:p>
      <w:pPr>
        <w:pStyle w:val="4"/>
        <w:spacing w:before="0" w:after="0" w:line="360" w:lineRule="auto"/>
        <w:rPr>
          <w:b/>
        </w:rPr>
      </w:pPr>
      <w:bookmarkStart w:id="9" w:name="_Toc119164370"/>
      <w:r>
        <w:rPr>
          <w:b/>
        </w:rPr>
        <w:t>5.1.2 Requisitos não funcionais</w:t>
      </w:r>
      <w:bookmarkEnd w:id="9"/>
      <w:r>
        <w:rPr>
          <w:b/>
        </w:rPr>
        <w:t xml:space="preserve"> </w:t>
      </w:r>
    </w:p>
    <w:p>
      <w:pPr>
        <w:tabs>
          <w:tab w:val="left" w:pos="0"/>
        </w:tabs>
        <w:spacing w:line="360" w:lineRule="auto"/>
        <w:ind w:firstLine="0"/>
      </w:pPr>
      <w:r>
        <w:drawing>
          <wp:inline distT="0" distB="0" distL="114300" distR="114300">
            <wp:extent cx="5755640" cy="1296035"/>
            <wp:effectExtent l="0" t="0" r="5080" b="1460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a:blip r:embed="rId10"/>
                    <a:stretch>
                      <a:fillRect/>
                    </a:stretch>
                  </pic:blipFill>
                  <pic:spPr>
                    <a:xfrm>
                      <a:off x="0" y="0"/>
                      <a:ext cx="5755640" cy="1296035"/>
                    </a:xfrm>
                    <a:prstGeom prst="rect">
                      <a:avLst/>
                    </a:prstGeom>
                    <a:noFill/>
                    <a:ln>
                      <a:noFill/>
                    </a:ln>
                  </pic:spPr>
                </pic:pic>
              </a:graphicData>
            </a:graphic>
          </wp:inline>
        </w:drawing>
      </w:r>
    </w:p>
    <w:p>
      <w:pPr>
        <w:widowControl/>
        <w:spacing w:line="240" w:lineRule="auto"/>
        <w:ind w:firstLine="0"/>
        <w:jc w:val="left"/>
        <w:rPr>
          <w:rFonts w:ascii="Calibri" w:hAnsi="Calibri" w:eastAsia="Calibri" w:cs="Calibri"/>
        </w:rPr>
      </w:pPr>
    </w:p>
    <w:p>
      <w:pPr>
        <w:ind w:firstLine="0"/>
        <w:rPr>
          <w:bCs/>
          <w:sz w:val="20"/>
          <w:szCs w:val="20"/>
        </w:rPr>
      </w:pPr>
      <w:r>
        <w:rPr>
          <w:bCs/>
          <w:sz w:val="20"/>
          <w:szCs w:val="20"/>
        </w:rPr>
        <w:t>Fonte: Lima Edycleuton R;Santos Jaqueline N, 2023</w:t>
      </w:r>
    </w:p>
    <w:p>
      <w:pPr>
        <w:pStyle w:val="3"/>
        <w:numPr>
          <w:ilvl w:val="1"/>
          <w:numId w:val="2"/>
        </w:numPr>
        <w:spacing w:before="0" w:after="0"/>
        <w:rPr>
          <w:color w:val="000000"/>
        </w:rPr>
      </w:pPr>
      <w:r>
        <w:t xml:space="preserve"> </w:t>
      </w:r>
      <w:bookmarkStart w:id="10" w:name="_Toc119164371"/>
      <w:r>
        <w:t>Diagrama de Contexto</w:t>
      </w:r>
      <w:bookmarkEnd w:id="10"/>
    </w:p>
    <w:p>
      <w:pPr>
        <w:widowControl w:val="0"/>
        <w:spacing w:line="360" w:lineRule="auto"/>
        <w:jc w:val="both"/>
      </w:pPr>
      <w:r>
        <w:rPr>
          <w:rFonts w:eastAsia="Arial"/>
          <w:color w:val="auto"/>
          <w:lang w:eastAsia="pt-BR" w:bidi="ar-SA"/>
        </w:rPr>
        <w:t>Tem o objetivo principal de determinar os limites dos processos, além de</w:t>
      </w:r>
      <w:r>
        <w:t xml:space="preserve"> </w:t>
      </w:r>
      <w:r>
        <w:rPr>
          <w:rFonts w:eastAsia="Arial"/>
          <w:color w:val="auto"/>
          <w:lang w:eastAsia="pt-BR" w:bidi="ar-SA"/>
        </w:rPr>
        <w:t>áreas envolvidas a ele e os relacionamentos com outros processos e elementos externos à empresa (exemplo: clientes e fornecedores), mostrando características do sistema — como dados gerados e processados pela aplicação</w:t>
      </w:r>
      <w:r>
        <w:rPr>
          <w:rFonts w:eastAsia="SimSun"/>
          <w:color w:val="000000"/>
          <w:lang w:eastAsia="zh-CN" w:bidi="ar"/>
        </w:rPr>
        <w:t>.</w:t>
      </w:r>
    </w:p>
    <w:p/>
    <w:p>
      <w:pPr>
        <w:ind w:firstLine="0"/>
      </w:pPr>
      <w:r>
        <w:drawing>
          <wp:inline distT="0" distB="0" distL="114300" distR="114300">
            <wp:extent cx="5755005" cy="3366135"/>
            <wp:effectExtent l="0" t="0" r="5715" b="19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1"/>
                    <a:stretch>
                      <a:fillRect/>
                    </a:stretch>
                  </pic:blipFill>
                  <pic:spPr>
                    <a:xfrm>
                      <a:off x="0" y="0"/>
                      <a:ext cx="5755005" cy="3366135"/>
                    </a:xfrm>
                    <a:prstGeom prst="rect">
                      <a:avLst/>
                    </a:prstGeom>
                    <a:noFill/>
                    <a:ln>
                      <a:noFill/>
                    </a:ln>
                  </pic:spPr>
                </pic:pic>
              </a:graphicData>
            </a:graphic>
          </wp:inline>
        </w:drawing>
      </w:r>
    </w:p>
    <w:p>
      <w:pPr>
        <w:ind w:firstLine="0"/>
        <w:rPr>
          <w:bCs/>
          <w:sz w:val="20"/>
          <w:szCs w:val="20"/>
        </w:rPr>
      </w:pPr>
      <w:r>
        <w:rPr>
          <w:bCs/>
          <w:sz w:val="20"/>
          <w:szCs w:val="20"/>
        </w:rPr>
        <w:t>Fonte: Lima Edycleuton R;Santos Jaqueline N, 2023</w:t>
      </w:r>
    </w:p>
    <w:p>
      <w:pPr>
        <w:ind w:firstLine="0"/>
        <w:rPr>
          <w:bCs/>
          <w:sz w:val="20"/>
          <w:szCs w:val="20"/>
        </w:rPr>
      </w:pPr>
    </w:p>
    <w:p>
      <w:pPr>
        <w:ind w:firstLine="0"/>
        <w:rPr>
          <w:bCs/>
          <w:sz w:val="20"/>
          <w:szCs w:val="20"/>
        </w:rPr>
      </w:pPr>
    </w:p>
    <w:p>
      <w:pPr>
        <w:pStyle w:val="3"/>
        <w:numPr>
          <w:ilvl w:val="1"/>
          <w:numId w:val="2"/>
        </w:numPr>
      </w:pPr>
      <w:bookmarkStart w:id="11" w:name="_Toc119164372"/>
      <w:r>
        <w:t>Diagrama de Fluxo de dados</w:t>
      </w:r>
      <w:bookmarkEnd w:id="11"/>
    </w:p>
    <w:p>
      <w:pPr>
        <w:widowControl/>
        <w:spacing w:line="360" w:lineRule="auto"/>
        <w:ind w:firstLine="720"/>
        <w:jc w:val="left"/>
      </w:pPr>
      <w:r>
        <w:rPr>
          <w:rFonts w:eastAsia="SimSun"/>
          <w:color w:val="000000"/>
          <w:lang w:eastAsia="zh-CN" w:bidi="ar"/>
        </w:rPr>
        <w:t xml:space="preserve">É um diagrama que representa o fluxo de dados de forma gráfica, baseando-se apenas quatro símbolos principais, mostrando a relação de todos os dados do sistema e o que o sistema faz. </w:t>
      </w:r>
    </w:p>
    <w:p>
      <w:pPr>
        <w:ind w:left="720"/>
      </w:pPr>
    </w:p>
    <w:p>
      <w:pPr>
        <w:ind w:firstLine="0"/>
      </w:pPr>
      <w:r>
        <w:drawing>
          <wp:inline distT="0" distB="0" distL="114300" distR="114300">
            <wp:extent cx="5759450" cy="3068955"/>
            <wp:effectExtent l="0" t="0" r="127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2"/>
                    <a:stretch>
                      <a:fillRect/>
                    </a:stretch>
                  </pic:blipFill>
                  <pic:spPr>
                    <a:xfrm>
                      <a:off x="0" y="0"/>
                      <a:ext cx="5759450" cy="3068955"/>
                    </a:xfrm>
                    <a:prstGeom prst="rect">
                      <a:avLst/>
                    </a:prstGeom>
                    <a:noFill/>
                    <a:ln>
                      <a:noFill/>
                    </a:ln>
                  </pic:spPr>
                </pic:pic>
              </a:graphicData>
            </a:graphic>
          </wp:inline>
        </w:drawing>
      </w:r>
    </w:p>
    <w:p>
      <w:pPr>
        <w:ind w:firstLine="0"/>
        <w:rPr>
          <w:bCs/>
          <w:sz w:val="20"/>
          <w:szCs w:val="20"/>
        </w:rPr>
      </w:pPr>
      <w:r>
        <w:rPr>
          <w:bCs/>
          <w:sz w:val="20"/>
          <w:szCs w:val="20"/>
        </w:rPr>
        <w:t>Fonte: Lima Edycleuton R;Santos Jaqueline N, 2023</w:t>
      </w: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pStyle w:val="3"/>
        <w:numPr>
          <w:ilvl w:val="1"/>
          <w:numId w:val="2"/>
        </w:numPr>
        <w:ind w:left="578" w:hanging="578"/>
      </w:pPr>
      <w:bookmarkStart w:id="12" w:name="_Toc119164373"/>
      <w:r>
        <w:t>Diagrama de Entidade e relacionamento</w:t>
      </w:r>
      <w:bookmarkEnd w:id="12"/>
    </w:p>
    <w:p>
      <w:pPr>
        <w:widowControl/>
        <w:spacing w:line="360" w:lineRule="auto"/>
        <w:jc w:val="both"/>
      </w:pPr>
      <w:r>
        <w:rPr>
          <w:rFonts w:eastAsia="SimSun"/>
          <w:color w:val="000000"/>
          <w:lang w:eastAsia="zh-CN" w:bidi="ar"/>
        </w:rPr>
        <w:t>Utilizado para descrever</w:t>
      </w:r>
      <w:bookmarkStart w:id="33" w:name="_GoBack"/>
      <w:bookmarkEnd w:id="33"/>
      <w:r>
        <w:rPr>
          <w:rFonts w:eastAsia="SimSun"/>
          <w:color w:val="000000"/>
          <w:lang w:eastAsia="zh-CN" w:bidi="ar"/>
        </w:rPr>
        <w:t xml:space="preserve"> os objetos (entidades) envolvidos em um domínio de negócios, com suas características (atributos) e como elas se relacionam entre si </w:t>
      </w:r>
      <w:r>
        <w:rPr>
          <w:rFonts w:eastAsia="SimSun"/>
          <w:color w:val="000000"/>
          <w:lang w:val="en-US" w:eastAsia="zh-CN" w:bidi="ar"/>
        </w:rPr>
        <w:t xml:space="preserve">(relacionamentos). </w:t>
      </w:r>
    </w:p>
    <w:p/>
    <w:p>
      <w:pPr>
        <w:ind w:firstLine="0"/>
      </w:pPr>
      <w:r>
        <w:drawing>
          <wp:inline distT="0" distB="0" distL="114300" distR="114300">
            <wp:extent cx="5718810" cy="3537585"/>
            <wp:effectExtent l="0" t="0" r="0" b="571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pic:cNvPicPr>
                  </pic:nvPicPr>
                  <pic:blipFill>
                    <a:blip r:embed="rId13"/>
                    <a:stretch>
                      <a:fillRect/>
                    </a:stretch>
                  </pic:blipFill>
                  <pic:spPr>
                    <a:xfrm>
                      <a:off x="0" y="0"/>
                      <a:ext cx="5718810" cy="3537585"/>
                    </a:xfrm>
                    <a:prstGeom prst="rect">
                      <a:avLst/>
                    </a:prstGeom>
                    <a:noFill/>
                    <a:ln>
                      <a:noFill/>
                    </a:ln>
                  </pic:spPr>
                </pic:pic>
              </a:graphicData>
            </a:graphic>
          </wp:inline>
        </w:drawing>
      </w:r>
    </w:p>
    <w:p>
      <w:pPr>
        <w:ind w:firstLine="0"/>
        <w:rPr>
          <w:bCs/>
          <w:sz w:val="20"/>
          <w:szCs w:val="20"/>
        </w:rPr>
      </w:pPr>
      <w:r>
        <w:rPr>
          <w:bCs/>
          <w:sz w:val="20"/>
          <w:szCs w:val="20"/>
        </w:rPr>
        <w:t>Fonte: Lima Edycleuton R;Santos Jaqueline N, 2023</w:t>
      </w: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pStyle w:val="3"/>
        <w:numPr>
          <w:ilvl w:val="1"/>
          <w:numId w:val="2"/>
        </w:numPr>
        <w:ind w:left="578" w:hanging="578"/>
      </w:pPr>
      <w:bookmarkStart w:id="13" w:name="_Toc119164374"/>
      <w:r>
        <w:t>Dicionário de Dados</w:t>
      </w:r>
      <w:bookmarkEnd w:id="13"/>
    </w:p>
    <w:p>
      <w:pPr>
        <w:widowControl w:val="0"/>
        <w:spacing w:line="360" w:lineRule="auto"/>
        <w:jc w:val="both"/>
        <w:rPr>
          <w:rFonts w:eastAsia="Arial"/>
          <w:color w:val="auto"/>
          <w:lang w:eastAsia="pt-BR" w:bidi="ar-SA"/>
        </w:rPr>
      </w:pPr>
      <w:r>
        <w:rPr>
          <w:rFonts w:eastAsia="Arial"/>
          <w:color w:val="auto"/>
          <w:lang w:eastAsia="pt-BR" w:bidi="ar-SA"/>
        </w:rPr>
        <w:t>Consiste numa lista organizada de todos os elementos de dados pertinentes para o sistema (sendo baseado nas tabelas do banco de dados). É apresentado, geralmente, em conjunto com o diagrama de Entidade e Relacionamento, descrevendo entradas, saídas e a composição dos dados, associando um significado a cada tema utilizado.</w:t>
      </w:r>
    </w:p>
    <w:p>
      <w:pPr>
        <w:widowControl/>
        <w:jc w:val="left"/>
        <w:rPr>
          <w:rFonts w:eastAsia="SimSun"/>
          <w:color w:val="000000"/>
          <w:lang w:eastAsia="zh-CN" w:bidi="ar"/>
        </w:rPr>
      </w:pPr>
    </w:p>
    <w:p>
      <w:pPr>
        <w:tabs>
          <w:tab w:val="left" w:pos="0"/>
        </w:tabs>
        <w:spacing w:before="240" w:line="360" w:lineRule="auto"/>
        <w:ind w:firstLine="0"/>
      </w:pPr>
      <w:r>
        <w:drawing>
          <wp:inline distT="0" distB="0" distL="114300" distR="114300">
            <wp:extent cx="5754370" cy="1312545"/>
            <wp:effectExtent l="0" t="0" r="6350" b="13335"/>
            <wp:docPr id="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3"/>
                    <pic:cNvPicPr>
                      <a:picLocks noChangeAspect="1"/>
                    </pic:cNvPicPr>
                  </pic:nvPicPr>
                  <pic:blipFill>
                    <a:blip r:embed="rId14"/>
                    <a:stretch>
                      <a:fillRect/>
                    </a:stretch>
                  </pic:blipFill>
                  <pic:spPr>
                    <a:xfrm>
                      <a:off x="0" y="0"/>
                      <a:ext cx="5754370" cy="1312545"/>
                    </a:xfrm>
                    <a:prstGeom prst="rect">
                      <a:avLst/>
                    </a:prstGeom>
                    <a:noFill/>
                    <a:ln>
                      <a:noFill/>
                    </a:ln>
                  </pic:spPr>
                </pic:pic>
              </a:graphicData>
            </a:graphic>
          </wp:inline>
        </w:drawing>
      </w:r>
    </w:p>
    <w:p>
      <w:pPr>
        <w:tabs>
          <w:tab w:val="left" w:pos="0"/>
        </w:tabs>
        <w:spacing w:before="240" w:line="360" w:lineRule="auto"/>
        <w:ind w:firstLine="0"/>
      </w:pPr>
      <w:r>
        <w:drawing>
          <wp:inline distT="0" distB="0" distL="114300" distR="114300">
            <wp:extent cx="5759450" cy="1287145"/>
            <wp:effectExtent l="0" t="0" r="1270" b="8255"/>
            <wp:docPr id="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4"/>
                    <pic:cNvPicPr>
                      <a:picLocks noChangeAspect="1"/>
                    </pic:cNvPicPr>
                  </pic:nvPicPr>
                  <pic:blipFill>
                    <a:blip r:embed="rId15"/>
                    <a:stretch>
                      <a:fillRect/>
                    </a:stretch>
                  </pic:blipFill>
                  <pic:spPr>
                    <a:xfrm>
                      <a:off x="0" y="0"/>
                      <a:ext cx="5759450" cy="1287145"/>
                    </a:xfrm>
                    <a:prstGeom prst="rect">
                      <a:avLst/>
                    </a:prstGeom>
                    <a:noFill/>
                    <a:ln>
                      <a:noFill/>
                    </a:ln>
                  </pic:spPr>
                </pic:pic>
              </a:graphicData>
            </a:graphic>
          </wp:inline>
        </w:drawing>
      </w:r>
      <w:r>
        <w:drawing>
          <wp:inline distT="0" distB="0" distL="114300" distR="114300">
            <wp:extent cx="5758815" cy="1195070"/>
            <wp:effectExtent l="0" t="0" r="1905" b="8890"/>
            <wp:docPr id="1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6"/>
                    <pic:cNvPicPr>
                      <a:picLocks noChangeAspect="1"/>
                    </pic:cNvPicPr>
                  </pic:nvPicPr>
                  <pic:blipFill>
                    <a:blip r:embed="rId16"/>
                    <a:stretch>
                      <a:fillRect/>
                    </a:stretch>
                  </pic:blipFill>
                  <pic:spPr>
                    <a:xfrm>
                      <a:off x="0" y="0"/>
                      <a:ext cx="5758815" cy="1195070"/>
                    </a:xfrm>
                    <a:prstGeom prst="rect">
                      <a:avLst/>
                    </a:prstGeom>
                    <a:noFill/>
                    <a:ln>
                      <a:noFill/>
                    </a:ln>
                  </pic:spPr>
                </pic:pic>
              </a:graphicData>
            </a:graphic>
          </wp:inline>
        </w:drawing>
      </w:r>
      <w:r>
        <w:drawing>
          <wp:inline distT="0" distB="0" distL="114300" distR="114300">
            <wp:extent cx="5755005" cy="1092200"/>
            <wp:effectExtent l="0" t="0" r="5715" b="5080"/>
            <wp:docPr id="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7"/>
                    <pic:cNvPicPr>
                      <a:picLocks noChangeAspect="1"/>
                    </pic:cNvPicPr>
                  </pic:nvPicPr>
                  <pic:blipFill>
                    <a:blip r:embed="rId17"/>
                    <a:stretch>
                      <a:fillRect/>
                    </a:stretch>
                  </pic:blipFill>
                  <pic:spPr>
                    <a:xfrm>
                      <a:off x="0" y="0"/>
                      <a:ext cx="5755005" cy="1092200"/>
                    </a:xfrm>
                    <a:prstGeom prst="rect">
                      <a:avLst/>
                    </a:prstGeom>
                    <a:noFill/>
                    <a:ln>
                      <a:noFill/>
                    </a:ln>
                  </pic:spPr>
                </pic:pic>
              </a:graphicData>
            </a:graphic>
          </wp:inline>
        </w:drawing>
      </w:r>
      <w:r>
        <w:drawing>
          <wp:inline distT="0" distB="0" distL="114300" distR="114300">
            <wp:extent cx="5758180" cy="1614170"/>
            <wp:effectExtent l="0" t="0" r="2540" b="1270"/>
            <wp:docPr id="2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8"/>
                    <pic:cNvPicPr>
                      <a:picLocks noChangeAspect="1"/>
                    </pic:cNvPicPr>
                  </pic:nvPicPr>
                  <pic:blipFill>
                    <a:blip r:embed="rId18"/>
                    <a:stretch>
                      <a:fillRect/>
                    </a:stretch>
                  </pic:blipFill>
                  <pic:spPr>
                    <a:xfrm>
                      <a:off x="0" y="0"/>
                      <a:ext cx="5758180" cy="1614170"/>
                    </a:xfrm>
                    <a:prstGeom prst="rect">
                      <a:avLst/>
                    </a:prstGeom>
                    <a:noFill/>
                    <a:ln>
                      <a:noFill/>
                    </a:ln>
                  </pic:spPr>
                </pic:pic>
              </a:graphicData>
            </a:graphic>
          </wp:inline>
        </w:drawing>
      </w:r>
    </w:p>
    <w:p>
      <w:pPr>
        <w:tabs>
          <w:tab w:val="left" w:pos="0"/>
        </w:tabs>
        <w:spacing w:before="240" w:line="360" w:lineRule="auto"/>
        <w:ind w:firstLine="0"/>
      </w:pPr>
      <w:r>
        <w:drawing>
          <wp:inline distT="0" distB="0" distL="114300" distR="114300">
            <wp:extent cx="5755640" cy="1321435"/>
            <wp:effectExtent l="0" t="0" r="5080" b="4445"/>
            <wp:docPr id="2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9"/>
                    <pic:cNvPicPr>
                      <a:picLocks noChangeAspect="1"/>
                    </pic:cNvPicPr>
                  </pic:nvPicPr>
                  <pic:blipFill>
                    <a:blip r:embed="rId19"/>
                    <a:stretch>
                      <a:fillRect/>
                    </a:stretch>
                  </pic:blipFill>
                  <pic:spPr>
                    <a:xfrm>
                      <a:off x="0" y="0"/>
                      <a:ext cx="5755640" cy="1321435"/>
                    </a:xfrm>
                    <a:prstGeom prst="rect">
                      <a:avLst/>
                    </a:prstGeom>
                    <a:noFill/>
                    <a:ln>
                      <a:noFill/>
                    </a:ln>
                  </pic:spPr>
                </pic:pic>
              </a:graphicData>
            </a:graphic>
          </wp:inline>
        </w:drawing>
      </w:r>
      <w:r>
        <w:drawing>
          <wp:inline distT="0" distB="0" distL="114300" distR="114300">
            <wp:extent cx="5755640" cy="1014095"/>
            <wp:effectExtent l="0" t="0" r="5080" b="6985"/>
            <wp:docPr id="2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0"/>
                    <pic:cNvPicPr>
                      <a:picLocks noChangeAspect="1"/>
                    </pic:cNvPicPr>
                  </pic:nvPicPr>
                  <pic:blipFill>
                    <a:blip r:embed="rId20"/>
                    <a:stretch>
                      <a:fillRect/>
                    </a:stretch>
                  </pic:blipFill>
                  <pic:spPr>
                    <a:xfrm>
                      <a:off x="0" y="0"/>
                      <a:ext cx="5755640" cy="1014095"/>
                    </a:xfrm>
                    <a:prstGeom prst="rect">
                      <a:avLst/>
                    </a:prstGeom>
                    <a:noFill/>
                    <a:ln>
                      <a:noFill/>
                    </a:ln>
                  </pic:spPr>
                </pic:pic>
              </a:graphicData>
            </a:graphic>
          </wp:inline>
        </w:drawing>
      </w:r>
      <w:r>
        <w:drawing>
          <wp:inline distT="0" distB="0" distL="114300" distR="114300">
            <wp:extent cx="5759450" cy="1083310"/>
            <wp:effectExtent l="0" t="0" r="1270" b="13970"/>
            <wp:docPr id="2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1"/>
                    <pic:cNvPicPr>
                      <a:picLocks noChangeAspect="1"/>
                    </pic:cNvPicPr>
                  </pic:nvPicPr>
                  <pic:blipFill>
                    <a:blip r:embed="rId21"/>
                    <a:stretch>
                      <a:fillRect/>
                    </a:stretch>
                  </pic:blipFill>
                  <pic:spPr>
                    <a:xfrm>
                      <a:off x="0" y="0"/>
                      <a:ext cx="5759450" cy="1083310"/>
                    </a:xfrm>
                    <a:prstGeom prst="rect">
                      <a:avLst/>
                    </a:prstGeom>
                    <a:noFill/>
                    <a:ln>
                      <a:noFill/>
                    </a:ln>
                  </pic:spPr>
                </pic:pic>
              </a:graphicData>
            </a:graphic>
          </wp:inline>
        </w:drawing>
      </w:r>
      <w:r>
        <w:drawing>
          <wp:inline distT="0" distB="0" distL="114300" distR="114300">
            <wp:extent cx="5758815" cy="918210"/>
            <wp:effectExtent l="0" t="0" r="1905" b="11430"/>
            <wp:docPr id="30"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2"/>
                    <pic:cNvPicPr>
                      <a:picLocks noChangeAspect="1"/>
                    </pic:cNvPicPr>
                  </pic:nvPicPr>
                  <pic:blipFill>
                    <a:blip r:embed="rId22"/>
                    <a:stretch>
                      <a:fillRect/>
                    </a:stretch>
                  </pic:blipFill>
                  <pic:spPr>
                    <a:xfrm>
                      <a:off x="0" y="0"/>
                      <a:ext cx="5758815" cy="918210"/>
                    </a:xfrm>
                    <a:prstGeom prst="rect">
                      <a:avLst/>
                    </a:prstGeom>
                    <a:noFill/>
                    <a:ln>
                      <a:noFill/>
                    </a:ln>
                  </pic:spPr>
                </pic:pic>
              </a:graphicData>
            </a:graphic>
          </wp:inline>
        </w:drawing>
      </w:r>
      <w:r>
        <w:drawing>
          <wp:inline distT="0" distB="0" distL="114300" distR="114300">
            <wp:extent cx="5753100" cy="1711960"/>
            <wp:effectExtent l="0" t="0" r="7620" b="10160"/>
            <wp:docPr id="3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3"/>
                    <pic:cNvPicPr>
                      <a:picLocks noChangeAspect="1"/>
                    </pic:cNvPicPr>
                  </pic:nvPicPr>
                  <pic:blipFill>
                    <a:blip r:embed="rId23"/>
                    <a:stretch>
                      <a:fillRect/>
                    </a:stretch>
                  </pic:blipFill>
                  <pic:spPr>
                    <a:xfrm>
                      <a:off x="0" y="0"/>
                      <a:ext cx="5753100" cy="1711960"/>
                    </a:xfrm>
                    <a:prstGeom prst="rect">
                      <a:avLst/>
                    </a:prstGeom>
                    <a:noFill/>
                    <a:ln>
                      <a:noFill/>
                    </a:ln>
                  </pic:spPr>
                </pic:pic>
              </a:graphicData>
            </a:graphic>
          </wp:inline>
        </w:drawing>
      </w:r>
    </w:p>
    <w:p>
      <w:pPr>
        <w:ind w:firstLine="0"/>
      </w:pPr>
      <w:r>
        <w:rPr>
          <w:bCs/>
          <w:sz w:val="20"/>
          <w:szCs w:val="20"/>
        </w:rPr>
        <w:t>Fonte: Lima Edycleuton R;Santos Jaqueline N, 2023</w:t>
      </w:r>
    </w:p>
    <w:p>
      <w:pPr>
        <w:pStyle w:val="3"/>
        <w:numPr>
          <w:ilvl w:val="1"/>
          <w:numId w:val="3"/>
        </w:numPr>
        <w:rPr>
          <w:bCs/>
          <w:sz w:val="20"/>
          <w:szCs w:val="20"/>
        </w:rPr>
      </w:pPr>
      <w:bookmarkStart w:id="14" w:name="_Toc119164375"/>
      <w:r>
        <w:t>Diagrama de Caso de Uso</w:t>
      </w:r>
      <w:bookmarkEnd w:id="14"/>
      <w:bookmarkStart w:id="15" w:name="_heading=h.44sinio" w:colFirst="0" w:colLast="0"/>
      <w:bookmarkEnd w:id="15"/>
    </w:p>
    <w:p>
      <w:pPr>
        <w:widowControl w:val="0"/>
        <w:spacing w:line="360" w:lineRule="auto"/>
        <w:jc w:val="both"/>
      </w:pPr>
      <w:r>
        <w:rPr>
          <w:rFonts w:eastAsia="Arial"/>
          <w:color w:val="auto"/>
          <w:lang w:eastAsia="pt-BR" w:bidi="ar-SA"/>
        </w:rPr>
        <w:t>Apresenta um resumo dos detalhes dos usuários do sistema (também chamados de atores), incluindo também suas interações com o sistema. Ajuda a compreender os cenários que serão apresentados pelo sistema, facilitando na hora de desenvolver o projeto ao dar metas que devem ser atingidas.</w:t>
      </w:r>
    </w:p>
    <w:p/>
    <w:p>
      <w:pPr>
        <w:ind w:firstLine="0"/>
      </w:pPr>
      <w:r>
        <w:drawing>
          <wp:inline distT="0" distB="0" distL="114300" distR="114300">
            <wp:extent cx="5718810" cy="3620770"/>
            <wp:effectExtent l="0" t="0" r="0" b="0"/>
            <wp:docPr id="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1"/>
                    <pic:cNvPicPr>
                      <a:picLocks noChangeAspect="1"/>
                    </pic:cNvPicPr>
                  </pic:nvPicPr>
                  <pic:blipFill>
                    <a:blip r:embed="rId24"/>
                    <a:stretch>
                      <a:fillRect/>
                    </a:stretch>
                  </pic:blipFill>
                  <pic:spPr>
                    <a:xfrm>
                      <a:off x="0" y="0"/>
                      <a:ext cx="5718810" cy="3620770"/>
                    </a:xfrm>
                    <a:prstGeom prst="rect">
                      <a:avLst/>
                    </a:prstGeom>
                    <a:noFill/>
                    <a:ln>
                      <a:noFill/>
                    </a:ln>
                  </pic:spPr>
                </pic:pic>
              </a:graphicData>
            </a:graphic>
          </wp:inline>
        </w:drawing>
      </w:r>
    </w:p>
    <w:p>
      <w:pPr>
        <w:pStyle w:val="3"/>
        <w:ind w:left="0" w:firstLine="0"/>
        <w:rPr>
          <w:bCs/>
          <w:sz w:val="20"/>
          <w:szCs w:val="20"/>
        </w:rPr>
      </w:pPr>
      <w:r>
        <w:rPr>
          <w:b w:val="0"/>
          <w:bCs/>
          <w:sz w:val="20"/>
          <w:szCs w:val="20"/>
        </w:rPr>
        <w:t>Fonte: Lima Edycleuton R;Santos Jaqueline N, 2023</w:t>
      </w: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pStyle w:val="4"/>
        <w:numPr>
          <w:ilvl w:val="5"/>
          <w:numId w:val="3"/>
        </w:numPr>
      </w:pPr>
      <w:bookmarkStart w:id="16" w:name="_Toc119164376"/>
      <w:r>
        <w:t>Cadastrar</w:t>
      </w:r>
      <w:bookmarkEnd w:id="16"/>
    </w:p>
    <w:p>
      <w:pPr>
        <w:ind w:firstLine="0"/>
        <w:rPr>
          <w:b/>
        </w:rPr>
      </w:pPr>
    </w:p>
    <w:p>
      <w:pPr>
        <w:pStyle w:val="4"/>
        <w:numPr>
          <w:ilvl w:val="2"/>
          <w:numId w:val="3"/>
        </w:numPr>
      </w:pPr>
      <w:bookmarkStart w:id="17" w:name="_heading=h.vsohz8hitavy" w:colFirst="0" w:colLast="0"/>
      <w:bookmarkEnd w:id="17"/>
      <w:bookmarkStart w:id="18" w:name="_Toc119164377"/>
      <w:r>
        <w:t>Logar</w:t>
      </w:r>
      <w:bookmarkEnd w:id="18"/>
    </w:p>
    <w:p>
      <w:pPr>
        <w:tabs>
          <w:tab w:val="left" w:pos="709"/>
        </w:tabs>
        <w:ind w:firstLine="0"/>
        <w:rPr>
          <w:b/>
        </w:rPr>
      </w:pPr>
    </w:p>
    <w:p>
      <w:pPr>
        <w:pStyle w:val="4"/>
        <w:numPr>
          <w:ilvl w:val="2"/>
          <w:numId w:val="3"/>
        </w:numPr>
      </w:pPr>
      <w:bookmarkStart w:id="19" w:name="_heading=h.w4pjqu5od5l" w:colFirst="0" w:colLast="0"/>
      <w:bookmarkEnd w:id="19"/>
      <w:bookmarkStart w:id="20" w:name="_Toc119164378"/>
      <w:r>
        <w:t>Cadastro de funcionário/profissional</w:t>
      </w:r>
      <w:bookmarkEnd w:id="20"/>
    </w:p>
    <w:p>
      <w:pPr>
        <w:tabs>
          <w:tab w:val="left" w:pos="709"/>
        </w:tabs>
        <w:ind w:firstLine="0"/>
      </w:pPr>
    </w:p>
    <w:p>
      <w:pPr>
        <w:tabs>
          <w:tab w:val="left" w:pos="709"/>
        </w:tabs>
        <w:ind w:firstLine="0"/>
      </w:pPr>
    </w:p>
    <w:p>
      <w:pPr>
        <w:pStyle w:val="4"/>
        <w:numPr>
          <w:ilvl w:val="2"/>
          <w:numId w:val="3"/>
        </w:numPr>
        <w:spacing w:after="0" w:line="240" w:lineRule="auto"/>
      </w:pPr>
      <w:bookmarkStart w:id="21" w:name="_heading=h.iimt9dgudcin" w:colFirst="0" w:colLast="0"/>
      <w:bookmarkEnd w:id="21"/>
      <w:bookmarkStart w:id="22" w:name="_Toc119164379"/>
      <w:r>
        <w:t>Consultar profissionais</w:t>
      </w:r>
      <w:bookmarkEnd w:id="22"/>
      <w:r>
        <w:t xml:space="preserve"> </w:t>
      </w:r>
    </w:p>
    <w:p>
      <w:pPr>
        <w:tabs>
          <w:tab w:val="left" w:pos="709"/>
        </w:tabs>
        <w:ind w:left="720" w:firstLine="0"/>
      </w:pPr>
    </w:p>
    <w:p>
      <w:pPr>
        <w:ind w:firstLine="0"/>
      </w:pPr>
    </w:p>
    <w:p>
      <w:pPr>
        <w:pStyle w:val="4"/>
        <w:numPr>
          <w:ilvl w:val="2"/>
          <w:numId w:val="3"/>
        </w:numPr>
      </w:pPr>
      <w:bookmarkStart w:id="23" w:name="_heading=h.hyvwenoixavx" w:colFirst="0" w:colLast="0"/>
      <w:bookmarkEnd w:id="23"/>
      <w:bookmarkStart w:id="24" w:name="_Toc119164380"/>
      <w:r>
        <w:t>Agendamento</w:t>
      </w:r>
      <w:bookmarkEnd w:id="24"/>
    </w:p>
    <w:p>
      <w:pPr>
        <w:tabs>
          <w:tab w:val="left" w:pos="709"/>
        </w:tabs>
        <w:ind w:firstLine="0"/>
      </w:pPr>
    </w:p>
    <w:p>
      <w:pPr>
        <w:ind w:firstLine="0"/>
      </w:pPr>
    </w:p>
    <w:p>
      <w:pPr>
        <w:ind w:firstLine="0"/>
      </w:pPr>
    </w:p>
    <w:p>
      <w:pPr>
        <w:pStyle w:val="3"/>
        <w:numPr>
          <w:ilvl w:val="1"/>
          <w:numId w:val="3"/>
        </w:numPr>
        <w:ind w:left="578" w:hanging="578"/>
      </w:pPr>
      <w:bookmarkStart w:id="25" w:name="_Toc119164381"/>
      <w:r>
        <w:t>Diagrama de Classe</w:t>
      </w:r>
      <w:bookmarkEnd w:id="25"/>
    </w:p>
    <w:p>
      <w:pPr>
        <w:ind w:firstLine="0"/>
      </w:pPr>
      <w:r>
        <w:rPr>
          <w:b/>
          <w:sz w:val="20"/>
          <w:szCs w:val="20"/>
        </w:rPr>
        <w:t>Fonte: O autor, 2022</w:t>
      </w:r>
    </w:p>
    <w:p>
      <w:pPr>
        <w:pStyle w:val="3"/>
        <w:numPr>
          <w:ilvl w:val="1"/>
          <w:numId w:val="3"/>
        </w:numPr>
        <w:ind w:left="578" w:hanging="578"/>
      </w:pPr>
      <w:bookmarkStart w:id="26" w:name="_Toc119164382"/>
      <w:r>
        <w:t>Diagrama de Sequência</w:t>
      </w:r>
      <w:bookmarkEnd w:id="26"/>
      <w:r>
        <w:t xml:space="preserve"> </w:t>
      </w:r>
    </w:p>
    <w:p>
      <w:pPr>
        <w:ind w:left="709" w:firstLine="0"/>
      </w:pPr>
    </w:p>
    <w:p>
      <w:pPr>
        <w:ind w:left="709" w:hanging="709"/>
      </w:pPr>
    </w:p>
    <w:p>
      <w:pPr>
        <w:ind w:left="709" w:firstLine="0"/>
        <w:rPr>
          <w:sz w:val="22"/>
          <w:szCs w:val="22"/>
        </w:rPr>
      </w:pPr>
    </w:p>
    <w:p>
      <w:pPr>
        <w:ind w:firstLine="0"/>
        <w:rPr>
          <w:b/>
          <w:sz w:val="20"/>
          <w:szCs w:val="20"/>
        </w:rPr>
      </w:pPr>
      <w:r>
        <w:rPr>
          <w:b/>
          <w:sz w:val="20"/>
          <w:szCs w:val="20"/>
        </w:rPr>
        <w:t>Fonte: O autor, 2022</w:t>
      </w:r>
    </w:p>
    <w:p>
      <w:pPr>
        <w:ind w:firstLine="0"/>
      </w:pPr>
    </w:p>
    <w:p>
      <w:pPr>
        <w:ind w:firstLine="0"/>
      </w:pPr>
    </w:p>
    <w:p>
      <w:pPr>
        <w:pStyle w:val="3"/>
        <w:numPr>
          <w:ilvl w:val="1"/>
          <w:numId w:val="3"/>
        </w:numPr>
        <w:ind w:left="578" w:hanging="578"/>
      </w:pPr>
      <w:bookmarkStart w:id="27" w:name="_Toc119164383"/>
      <w:r>
        <w:t>Diagrama de Atividade</w:t>
      </w:r>
      <w:bookmarkEnd w:id="27"/>
    </w:p>
    <w:p>
      <w:pPr>
        <w:spacing w:line="360" w:lineRule="auto"/>
        <w:ind w:left="709" w:hanging="709"/>
      </w:pPr>
    </w:p>
    <w:p>
      <w:pPr>
        <w:ind w:firstLine="0"/>
      </w:pPr>
      <w:r>
        <w:rPr>
          <w:b/>
          <w:sz w:val="20"/>
          <w:szCs w:val="20"/>
        </w:rPr>
        <w:t>Fonte: O autor, 2022</w:t>
      </w:r>
    </w:p>
    <w:p>
      <w:pPr>
        <w:pStyle w:val="2"/>
        <w:numPr>
          <w:ilvl w:val="0"/>
          <w:numId w:val="3"/>
        </w:numPr>
        <w:ind w:firstLine="0"/>
      </w:pPr>
      <w:bookmarkStart w:id="28" w:name="_Toc119164384"/>
      <w:r>
        <w:t>Telas</w:t>
      </w:r>
      <w:bookmarkEnd w:id="28"/>
      <w:r>
        <w:t xml:space="preserve"> </w:t>
      </w:r>
    </w:p>
    <w:p/>
    <w:p>
      <w:pPr>
        <w:numPr>
          <w:ilvl w:val="255"/>
          <w:numId w:val="0"/>
        </w:numPr>
      </w:pPr>
      <w:r>
        <w:t>6.1 Login</w:t>
      </w:r>
    </w:p>
    <w:p>
      <w:pPr>
        <w:numPr>
          <w:ilvl w:val="255"/>
          <w:numId w:val="0"/>
        </w:numPr>
      </w:pPr>
      <w:r>
        <w:drawing>
          <wp:inline distT="0" distB="0" distL="114300" distR="114300">
            <wp:extent cx="5758815" cy="2719705"/>
            <wp:effectExtent l="0" t="0" r="1905" b="8255"/>
            <wp:docPr id="33"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15"/>
                    <pic:cNvPicPr>
                      <a:picLocks noChangeAspect="1"/>
                    </pic:cNvPicPr>
                  </pic:nvPicPr>
                  <pic:blipFill>
                    <a:blip r:embed="rId25"/>
                    <a:stretch>
                      <a:fillRect/>
                    </a:stretch>
                  </pic:blipFill>
                  <pic:spPr>
                    <a:xfrm>
                      <a:off x="0" y="0"/>
                      <a:ext cx="5758815" cy="2719705"/>
                    </a:xfrm>
                    <a:prstGeom prst="rect">
                      <a:avLst/>
                    </a:prstGeom>
                    <a:noFill/>
                    <a:ln>
                      <a:noFill/>
                    </a:ln>
                  </pic:spPr>
                </pic:pic>
              </a:graphicData>
            </a:graphic>
          </wp:inline>
        </w:drawing>
      </w:r>
    </w:p>
    <w:p>
      <w:pPr>
        <w:numPr>
          <w:ilvl w:val="255"/>
          <w:numId w:val="0"/>
        </w:numPr>
      </w:pPr>
      <w:r>
        <w:t>6.2 Registro</w:t>
      </w:r>
    </w:p>
    <w:p>
      <w:pPr>
        <w:ind w:firstLine="0"/>
      </w:pPr>
      <w:r>
        <w:t>6. 3Esqueceu a senha</w:t>
      </w:r>
    </w:p>
    <w:p>
      <w:pPr>
        <w:ind w:firstLine="0"/>
      </w:pPr>
      <w:r>
        <w:t>6.4 Home</w:t>
      </w:r>
    </w:p>
    <w:p>
      <w:pPr>
        <w:tabs>
          <w:tab w:val="left" w:pos="709"/>
        </w:tabs>
        <w:ind w:firstLine="0"/>
      </w:pPr>
      <w:r>
        <w:drawing>
          <wp:inline distT="0" distB="0" distL="114300" distR="114300">
            <wp:extent cx="5754370" cy="2860040"/>
            <wp:effectExtent l="0" t="0" r="6350" b="508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26"/>
                    <a:stretch>
                      <a:fillRect/>
                    </a:stretch>
                  </pic:blipFill>
                  <pic:spPr>
                    <a:xfrm>
                      <a:off x="0" y="0"/>
                      <a:ext cx="5754370" cy="2860040"/>
                    </a:xfrm>
                    <a:prstGeom prst="rect">
                      <a:avLst/>
                    </a:prstGeom>
                    <a:noFill/>
                    <a:ln>
                      <a:noFill/>
                    </a:ln>
                  </pic:spPr>
                </pic:pic>
              </a:graphicData>
            </a:graphic>
          </wp:inline>
        </w:drawing>
      </w:r>
      <w:r>
        <w:drawing>
          <wp:inline distT="0" distB="0" distL="114300" distR="114300">
            <wp:extent cx="5751830" cy="1423670"/>
            <wp:effectExtent l="0" t="0" r="889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pic:cNvPicPr>
                  </pic:nvPicPr>
                  <pic:blipFill>
                    <a:blip r:embed="rId27"/>
                    <a:stretch>
                      <a:fillRect/>
                    </a:stretch>
                  </pic:blipFill>
                  <pic:spPr>
                    <a:xfrm>
                      <a:off x="0" y="0"/>
                      <a:ext cx="5751830" cy="1423670"/>
                    </a:xfrm>
                    <a:prstGeom prst="rect">
                      <a:avLst/>
                    </a:prstGeom>
                    <a:noFill/>
                    <a:ln>
                      <a:noFill/>
                    </a:ln>
                  </pic:spPr>
                </pic:pic>
              </a:graphicData>
            </a:graphic>
          </wp:inline>
        </w:drawing>
      </w:r>
    </w:p>
    <w:p>
      <w:pPr>
        <w:tabs>
          <w:tab w:val="left" w:pos="709"/>
        </w:tabs>
        <w:ind w:firstLine="0"/>
      </w:pPr>
      <w:r>
        <w:drawing>
          <wp:inline distT="0" distB="0" distL="114300" distR="114300">
            <wp:extent cx="5753100" cy="2540000"/>
            <wp:effectExtent l="0" t="0" r="7620"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28"/>
                    <a:stretch>
                      <a:fillRect/>
                    </a:stretch>
                  </pic:blipFill>
                  <pic:spPr>
                    <a:xfrm>
                      <a:off x="0" y="0"/>
                      <a:ext cx="5753100" cy="2540000"/>
                    </a:xfrm>
                    <a:prstGeom prst="rect">
                      <a:avLst/>
                    </a:prstGeom>
                    <a:noFill/>
                    <a:ln>
                      <a:noFill/>
                    </a:ln>
                  </pic:spPr>
                </pic:pic>
              </a:graphicData>
            </a:graphic>
          </wp:inline>
        </w:drawing>
      </w:r>
    </w:p>
    <w:p>
      <w:pPr>
        <w:tabs>
          <w:tab w:val="left" w:pos="709"/>
        </w:tabs>
        <w:ind w:firstLine="0"/>
      </w:pPr>
      <w:r>
        <w:drawing>
          <wp:inline distT="0" distB="0" distL="114300" distR="114300">
            <wp:extent cx="5749925" cy="1386840"/>
            <wp:effectExtent l="0" t="0" r="1079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a:picLocks noChangeAspect="1"/>
                    </pic:cNvPicPr>
                  </pic:nvPicPr>
                  <pic:blipFill>
                    <a:blip r:embed="rId29"/>
                    <a:stretch>
                      <a:fillRect/>
                    </a:stretch>
                  </pic:blipFill>
                  <pic:spPr>
                    <a:xfrm>
                      <a:off x="0" y="0"/>
                      <a:ext cx="5749925" cy="1386840"/>
                    </a:xfrm>
                    <a:prstGeom prst="rect">
                      <a:avLst/>
                    </a:prstGeom>
                    <a:noFill/>
                    <a:ln>
                      <a:noFill/>
                    </a:ln>
                  </pic:spPr>
                </pic:pic>
              </a:graphicData>
            </a:graphic>
          </wp:inline>
        </w:drawing>
      </w:r>
    </w:p>
    <w:p>
      <w:pPr>
        <w:tabs>
          <w:tab w:val="left" w:pos="709"/>
        </w:tabs>
        <w:ind w:firstLine="0"/>
      </w:pPr>
      <w:r>
        <w:drawing>
          <wp:inline distT="0" distB="0" distL="114300" distR="114300">
            <wp:extent cx="5759450" cy="1807845"/>
            <wp:effectExtent l="0" t="0" r="127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a:picLocks noChangeAspect="1"/>
                    </pic:cNvPicPr>
                  </pic:nvPicPr>
                  <pic:blipFill>
                    <a:blip r:embed="rId30"/>
                    <a:stretch>
                      <a:fillRect/>
                    </a:stretch>
                  </pic:blipFill>
                  <pic:spPr>
                    <a:xfrm>
                      <a:off x="0" y="0"/>
                      <a:ext cx="5759450" cy="1807845"/>
                    </a:xfrm>
                    <a:prstGeom prst="rect">
                      <a:avLst/>
                    </a:prstGeom>
                    <a:noFill/>
                    <a:ln>
                      <a:noFill/>
                    </a:ln>
                  </pic:spPr>
                </pic:pic>
              </a:graphicData>
            </a:graphic>
          </wp:inline>
        </w:drawing>
      </w:r>
    </w:p>
    <w:p>
      <w:pPr>
        <w:numPr>
          <w:ilvl w:val="255"/>
          <w:numId w:val="0"/>
        </w:numPr>
        <w:tabs>
          <w:tab w:val="left" w:pos="709"/>
        </w:tabs>
      </w:pPr>
      <w:r>
        <w:t>6.5.1 Monte seu Hamburguer</w:t>
      </w:r>
    </w:p>
    <w:p>
      <w:pPr>
        <w:tabs>
          <w:tab w:val="left" w:pos="709"/>
        </w:tabs>
        <w:ind w:firstLine="0"/>
      </w:pPr>
      <w:r>
        <w:drawing>
          <wp:inline distT="0" distB="0" distL="114300" distR="114300">
            <wp:extent cx="5758180" cy="2068830"/>
            <wp:effectExtent l="0" t="0" r="254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pic:cNvPicPr>
                  </pic:nvPicPr>
                  <pic:blipFill>
                    <a:blip r:embed="rId31"/>
                    <a:stretch>
                      <a:fillRect/>
                    </a:stretch>
                  </pic:blipFill>
                  <pic:spPr>
                    <a:xfrm>
                      <a:off x="0" y="0"/>
                      <a:ext cx="5758180" cy="2068830"/>
                    </a:xfrm>
                    <a:prstGeom prst="rect">
                      <a:avLst/>
                    </a:prstGeom>
                    <a:noFill/>
                    <a:ln>
                      <a:noFill/>
                    </a:ln>
                  </pic:spPr>
                </pic:pic>
              </a:graphicData>
            </a:graphic>
          </wp:inline>
        </w:drawing>
      </w: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r>
        <w:t>6.6 Cardapio</w:t>
      </w:r>
    </w:p>
    <w:p>
      <w:pPr>
        <w:tabs>
          <w:tab w:val="left" w:pos="709"/>
        </w:tabs>
        <w:ind w:firstLine="0"/>
      </w:pPr>
      <w:r>
        <w:drawing>
          <wp:inline distT="0" distB="0" distL="114300" distR="114300">
            <wp:extent cx="5750560" cy="2637790"/>
            <wp:effectExtent l="0" t="0" r="10160" b="1397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a:picLocks noChangeAspect="1"/>
                    </pic:cNvPicPr>
                  </pic:nvPicPr>
                  <pic:blipFill>
                    <a:blip r:embed="rId32"/>
                    <a:stretch>
                      <a:fillRect/>
                    </a:stretch>
                  </pic:blipFill>
                  <pic:spPr>
                    <a:xfrm>
                      <a:off x="0" y="0"/>
                      <a:ext cx="5750560" cy="2637790"/>
                    </a:xfrm>
                    <a:prstGeom prst="rect">
                      <a:avLst/>
                    </a:prstGeom>
                    <a:noFill/>
                    <a:ln>
                      <a:noFill/>
                    </a:ln>
                  </pic:spPr>
                </pic:pic>
              </a:graphicData>
            </a:graphic>
          </wp:inline>
        </w:drawing>
      </w:r>
      <w:r>
        <w:drawing>
          <wp:inline distT="0" distB="0" distL="114300" distR="114300">
            <wp:extent cx="5759450" cy="2235200"/>
            <wp:effectExtent l="0" t="0" r="1270" b="508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a:picLocks noChangeAspect="1"/>
                    </pic:cNvPicPr>
                  </pic:nvPicPr>
                  <pic:blipFill>
                    <a:blip r:embed="rId33"/>
                    <a:stretch>
                      <a:fillRect/>
                    </a:stretch>
                  </pic:blipFill>
                  <pic:spPr>
                    <a:xfrm>
                      <a:off x="0" y="0"/>
                      <a:ext cx="5759450" cy="2235200"/>
                    </a:xfrm>
                    <a:prstGeom prst="rect">
                      <a:avLst/>
                    </a:prstGeom>
                    <a:noFill/>
                    <a:ln>
                      <a:noFill/>
                    </a:ln>
                  </pic:spPr>
                </pic:pic>
              </a:graphicData>
            </a:graphic>
          </wp:inline>
        </w:drawing>
      </w:r>
    </w:p>
    <w:p>
      <w:pPr>
        <w:tabs>
          <w:tab w:val="left" w:pos="709"/>
        </w:tabs>
        <w:ind w:firstLine="0"/>
      </w:pPr>
      <w:r>
        <w:drawing>
          <wp:inline distT="0" distB="0" distL="114300" distR="114300">
            <wp:extent cx="5747385" cy="2235200"/>
            <wp:effectExtent l="0" t="0" r="13335"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pic:cNvPicPr>
                  </pic:nvPicPr>
                  <pic:blipFill>
                    <a:blip r:embed="rId34"/>
                    <a:stretch>
                      <a:fillRect/>
                    </a:stretch>
                  </pic:blipFill>
                  <pic:spPr>
                    <a:xfrm>
                      <a:off x="0" y="0"/>
                      <a:ext cx="5747385" cy="2235200"/>
                    </a:xfrm>
                    <a:prstGeom prst="rect">
                      <a:avLst/>
                    </a:prstGeom>
                    <a:noFill/>
                    <a:ln>
                      <a:noFill/>
                    </a:ln>
                  </pic:spPr>
                </pic:pic>
              </a:graphicData>
            </a:graphic>
          </wp:inline>
        </w:drawing>
      </w:r>
      <w:r>
        <w:drawing>
          <wp:inline distT="0" distB="0" distL="114300" distR="114300">
            <wp:extent cx="5753100" cy="1101090"/>
            <wp:effectExtent l="0" t="0" r="7620" b="114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a:picLocks noChangeAspect="1"/>
                    </pic:cNvPicPr>
                  </pic:nvPicPr>
                  <pic:blipFill>
                    <a:blip r:embed="rId35"/>
                    <a:stretch>
                      <a:fillRect/>
                    </a:stretch>
                  </pic:blipFill>
                  <pic:spPr>
                    <a:xfrm>
                      <a:off x="0" y="0"/>
                      <a:ext cx="5753100" cy="1101090"/>
                    </a:xfrm>
                    <a:prstGeom prst="rect">
                      <a:avLst/>
                    </a:prstGeom>
                    <a:noFill/>
                    <a:ln>
                      <a:noFill/>
                    </a:ln>
                  </pic:spPr>
                </pic:pic>
              </a:graphicData>
            </a:graphic>
          </wp:inline>
        </w:drawing>
      </w:r>
    </w:p>
    <w:p>
      <w:pPr>
        <w:tabs>
          <w:tab w:val="left" w:pos="709"/>
        </w:tabs>
        <w:ind w:firstLine="0"/>
      </w:pPr>
      <w:r>
        <w:t>6.7 Contato</w:t>
      </w:r>
    </w:p>
    <w:p>
      <w:pPr>
        <w:tabs>
          <w:tab w:val="left" w:pos="709"/>
        </w:tabs>
        <w:ind w:firstLine="0"/>
      </w:pPr>
      <w:r>
        <w:drawing>
          <wp:inline distT="0" distB="0" distL="114300" distR="114300">
            <wp:extent cx="5748655" cy="2813050"/>
            <wp:effectExtent l="0" t="0" r="12065" b="63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a:blip r:embed="rId36"/>
                    <a:stretch>
                      <a:fillRect/>
                    </a:stretch>
                  </pic:blipFill>
                  <pic:spPr>
                    <a:xfrm>
                      <a:off x="0" y="0"/>
                      <a:ext cx="5748655" cy="2813050"/>
                    </a:xfrm>
                    <a:prstGeom prst="rect">
                      <a:avLst/>
                    </a:prstGeom>
                    <a:noFill/>
                    <a:ln>
                      <a:noFill/>
                    </a:ln>
                  </pic:spPr>
                </pic:pic>
              </a:graphicData>
            </a:graphic>
          </wp:inline>
        </w:drawing>
      </w:r>
    </w:p>
    <w:p>
      <w:pPr>
        <w:tabs>
          <w:tab w:val="left" w:pos="709"/>
        </w:tabs>
        <w:ind w:firstLine="0"/>
      </w:pPr>
      <w:r>
        <w:t>6.8 Sobre-nós</w:t>
      </w:r>
    </w:p>
    <w:p>
      <w:pPr>
        <w:tabs>
          <w:tab w:val="left" w:pos="709"/>
        </w:tabs>
        <w:ind w:firstLine="0"/>
      </w:pPr>
      <w:r>
        <w:drawing>
          <wp:inline distT="0" distB="0" distL="114300" distR="114300">
            <wp:extent cx="5758180" cy="2687320"/>
            <wp:effectExtent l="0" t="0" r="2540" b="1016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pic:cNvPicPr>
                  </pic:nvPicPr>
                  <pic:blipFill>
                    <a:blip r:embed="rId37"/>
                    <a:stretch>
                      <a:fillRect/>
                    </a:stretch>
                  </pic:blipFill>
                  <pic:spPr>
                    <a:xfrm>
                      <a:off x="0" y="0"/>
                      <a:ext cx="5758180" cy="2687320"/>
                    </a:xfrm>
                    <a:prstGeom prst="rect">
                      <a:avLst/>
                    </a:prstGeom>
                    <a:noFill/>
                    <a:ln>
                      <a:noFill/>
                    </a:ln>
                  </pic:spPr>
                </pic:pic>
              </a:graphicData>
            </a:graphic>
          </wp:inline>
        </w:drawing>
      </w:r>
    </w:p>
    <w:p>
      <w:pPr>
        <w:tabs>
          <w:tab w:val="left" w:pos="709"/>
        </w:tabs>
        <w:ind w:firstLine="0"/>
      </w:pPr>
    </w:p>
    <w:p>
      <w:pPr>
        <w:tabs>
          <w:tab w:val="left" w:pos="709"/>
        </w:tabs>
        <w:ind w:firstLine="0"/>
      </w:pPr>
      <w:r>
        <w:t xml:space="preserve">6.9 Carrinho </w:t>
      </w:r>
    </w:p>
    <w:p>
      <w:pPr>
        <w:tabs>
          <w:tab w:val="left" w:pos="709"/>
        </w:tabs>
        <w:ind w:firstLine="0"/>
      </w:pPr>
      <w:r>
        <w:drawing>
          <wp:inline distT="0" distB="0" distL="114300" distR="114300">
            <wp:extent cx="5749925" cy="2635250"/>
            <wp:effectExtent l="0" t="0" r="10795" b="127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pic:cNvPicPr>
                  </pic:nvPicPr>
                  <pic:blipFill>
                    <a:blip r:embed="rId38"/>
                    <a:stretch>
                      <a:fillRect/>
                    </a:stretch>
                  </pic:blipFill>
                  <pic:spPr>
                    <a:xfrm>
                      <a:off x="0" y="0"/>
                      <a:ext cx="5749925" cy="2635250"/>
                    </a:xfrm>
                    <a:prstGeom prst="rect">
                      <a:avLst/>
                    </a:prstGeom>
                    <a:noFill/>
                    <a:ln>
                      <a:noFill/>
                    </a:ln>
                  </pic:spPr>
                </pic:pic>
              </a:graphicData>
            </a:graphic>
          </wp:inline>
        </w:drawing>
      </w: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pStyle w:val="2"/>
        <w:numPr>
          <w:ilvl w:val="0"/>
          <w:numId w:val="3"/>
        </w:numPr>
        <w:spacing w:line="360" w:lineRule="auto"/>
        <w:ind w:left="0" w:firstLine="0"/>
      </w:pPr>
      <w:r>
        <w:t xml:space="preserve"> </w:t>
      </w:r>
      <w:bookmarkStart w:id="29" w:name="_Toc119164385"/>
      <w:r>
        <w:t>Conclusão</w:t>
      </w:r>
      <w:bookmarkEnd w:id="29"/>
    </w:p>
    <w:p>
      <w:pPr>
        <w:spacing w:line="360" w:lineRule="auto"/>
        <w:ind w:left="709" w:firstLine="0"/>
      </w:pPr>
      <w:bookmarkStart w:id="30" w:name="_heading=h.qsh70q" w:colFirst="0" w:colLast="0"/>
      <w:bookmarkEnd w:id="30"/>
    </w:p>
    <w:p>
      <w:pPr>
        <w:ind w:left="709" w:firstLine="0"/>
      </w:pPr>
    </w:p>
    <w:p>
      <w:pPr>
        <w:pStyle w:val="2"/>
        <w:numPr>
          <w:ilvl w:val="0"/>
          <w:numId w:val="3"/>
        </w:numPr>
        <w:ind w:left="0" w:firstLine="0"/>
        <w:rPr>
          <w:color w:val="000000"/>
          <w:sz w:val="22"/>
          <w:szCs w:val="22"/>
        </w:rPr>
      </w:pPr>
      <w:bookmarkStart w:id="31" w:name="_Toc119164386"/>
      <w:r>
        <w:t>REFERÊNCIAS</w:t>
      </w:r>
      <w:bookmarkEnd w:id="31"/>
      <w:bookmarkStart w:id="32" w:name="_heading=h.1pxezwc" w:colFirst="0" w:colLast="0"/>
      <w:bookmarkEnd w:id="32"/>
    </w:p>
    <w:p/>
    <w:p>
      <w:pPr>
        <w:spacing w:after="240" w:line="240" w:lineRule="auto"/>
        <w:ind w:firstLine="0"/>
        <w:rPr>
          <w:color w:val="000000"/>
          <w:sz w:val="24"/>
          <w:szCs w:val="24"/>
          <w:vertAlign w:val="superscript"/>
        </w:rPr>
      </w:pPr>
      <w:r>
        <w:rPr>
          <w:rFonts w:ascii="Arial" w:hAnsi="Arial" w:eastAsia="Helvetica" w:cs="Arial"/>
          <w:color w:val="222222"/>
          <w:sz w:val="24"/>
          <w:szCs w:val="24"/>
          <w:shd w:val="clear" w:color="auto" w:fill="FFFFFF"/>
          <w:vertAlign w:val="superscript"/>
        </w:rPr>
        <w:t>TOTVS, Equipe. </w:t>
      </w:r>
      <w:r>
        <w:rPr>
          <w:rStyle w:val="11"/>
          <w:rFonts w:ascii="Arial" w:hAnsi="Arial" w:eastAsia="Helvetica" w:cs="Arial"/>
          <w:color w:val="222222"/>
          <w:sz w:val="24"/>
          <w:szCs w:val="24"/>
          <w:shd w:val="clear" w:color="auto" w:fill="FFFFFF"/>
          <w:vertAlign w:val="superscript"/>
        </w:rPr>
        <w:t>O que é HTML? Saiba como esse recurso funciona</w:t>
      </w:r>
      <w:r>
        <w:rPr>
          <w:rFonts w:ascii="Arial" w:hAnsi="Arial" w:eastAsia="Helvetica" w:cs="Arial"/>
          <w:color w:val="222222"/>
          <w:sz w:val="24"/>
          <w:szCs w:val="24"/>
          <w:shd w:val="clear" w:color="auto" w:fill="FFFFFF"/>
          <w:vertAlign w:val="superscript"/>
        </w:rPr>
        <w:t xml:space="preserve">. 2020. Disponível em: </w:t>
      </w:r>
      <w:r>
        <w:rPr>
          <w:rFonts w:ascii="Arial" w:hAnsi="Arial" w:eastAsia="Helvetica" w:cs="Arial"/>
          <w:color w:val="0000FF"/>
          <w:sz w:val="24"/>
          <w:szCs w:val="24"/>
          <w:shd w:val="clear" w:color="auto" w:fill="FFFFFF"/>
          <w:vertAlign w:val="superscript"/>
        </w:rPr>
        <w:t xml:space="preserve">https://www.totvs.com/blog/developers/o-que-e-html/#:~:text=Sigla%20para%20HyperText%20Markup%20Language,v%C3%ADdeos%2C%20por%20meio%20dos%20hipertextos. </w:t>
      </w:r>
      <w:r>
        <w:rPr>
          <w:rFonts w:ascii="Arial" w:hAnsi="Arial" w:eastAsia="Helvetica" w:cs="Arial"/>
          <w:color w:val="222222"/>
          <w:sz w:val="24"/>
          <w:szCs w:val="24"/>
          <w:shd w:val="clear" w:color="auto" w:fill="FFFFFF"/>
          <w:vertAlign w:val="superscript"/>
        </w:rPr>
        <w:t>Acesso em: 11 maio 2023.</w:t>
      </w:r>
    </w:p>
    <w:p>
      <w:pPr>
        <w:numPr>
          <w:ilvl w:val="0"/>
          <w:numId w:val="4"/>
        </w:numPr>
        <w:spacing w:after="240" w:line="240" w:lineRule="auto"/>
        <w:ind w:firstLine="0"/>
        <w:rPr>
          <w:rFonts w:ascii="Arial" w:hAnsi="Arial" w:eastAsia="Helvetica" w:cs="Arial"/>
          <w:color w:val="222222"/>
          <w:sz w:val="24"/>
          <w:szCs w:val="24"/>
          <w:shd w:val="clear" w:color="auto" w:fill="FFFFFF"/>
          <w:vertAlign w:val="superscript"/>
        </w:rPr>
      </w:pPr>
      <w:r>
        <w:rPr>
          <w:rFonts w:ascii="Arial" w:hAnsi="Arial" w:eastAsia="Helvetica" w:cs="Arial"/>
          <w:color w:val="222222"/>
          <w:sz w:val="24"/>
          <w:szCs w:val="24"/>
          <w:shd w:val="clear" w:color="auto" w:fill="FFFFFF"/>
          <w:vertAlign w:val="superscript"/>
        </w:rPr>
        <w:t>, Ariane. </w:t>
      </w:r>
      <w:r>
        <w:rPr>
          <w:rStyle w:val="11"/>
          <w:rFonts w:ascii="Arial" w:hAnsi="Arial" w:eastAsia="Helvetica" w:cs="Arial"/>
          <w:color w:val="222222"/>
          <w:sz w:val="24"/>
          <w:szCs w:val="24"/>
          <w:shd w:val="clear" w:color="auto" w:fill="FFFFFF"/>
          <w:vertAlign w:val="superscript"/>
        </w:rPr>
        <w:t>O que é CSS? Guia Básico para Iniciantes</w:t>
      </w:r>
      <w:r>
        <w:rPr>
          <w:rFonts w:ascii="Arial" w:hAnsi="Arial" w:eastAsia="Helvetica" w:cs="Arial"/>
          <w:color w:val="222222"/>
          <w:sz w:val="24"/>
          <w:szCs w:val="24"/>
          <w:shd w:val="clear" w:color="auto" w:fill="FFFFFF"/>
          <w:vertAlign w:val="superscript"/>
        </w:rPr>
        <w:t>. 2022. Disponível em:</w:t>
      </w:r>
      <w:r>
        <w:rPr>
          <w:rFonts w:ascii="Arial" w:hAnsi="Arial" w:eastAsia="Helvetica" w:cs="Arial"/>
          <w:color w:val="0000FF"/>
          <w:sz w:val="24"/>
          <w:szCs w:val="24"/>
          <w:shd w:val="clear" w:color="auto" w:fill="FFFFFF"/>
          <w:vertAlign w:val="superscript"/>
        </w:rPr>
        <w:t xml:space="preserve"> https://www.hostinger.com.br/tutoriais/o-que-e-css-guia-basico-de-css</w:t>
      </w:r>
      <w:r>
        <w:rPr>
          <w:rFonts w:ascii="Arial" w:hAnsi="Arial" w:eastAsia="Helvetica" w:cs="Arial"/>
          <w:color w:val="222222"/>
          <w:sz w:val="24"/>
          <w:szCs w:val="24"/>
          <w:shd w:val="clear" w:color="auto" w:fill="FFFFFF"/>
          <w:vertAlign w:val="superscript"/>
        </w:rPr>
        <w:t>. Acesso em: 11 maio 2023.</w:t>
      </w:r>
    </w:p>
    <w:p>
      <w:pPr>
        <w:numPr>
          <w:ilvl w:val="-1"/>
          <w:numId w:val="0"/>
        </w:numPr>
        <w:spacing w:after="240" w:line="240" w:lineRule="auto"/>
        <w:ind w:firstLine="0"/>
        <w:rPr>
          <w:rFonts w:ascii="Arial" w:hAnsi="Arial" w:eastAsia="Helvetica" w:cs="Arial"/>
          <w:color w:val="222222"/>
          <w:sz w:val="24"/>
          <w:szCs w:val="24"/>
          <w:shd w:val="clear" w:color="auto" w:fill="FFFFFF"/>
          <w:vertAlign w:val="superscript"/>
        </w:rPr>
      </w:pPr>
      <w:r>
        <w:rPr>
          <w:rFonts w:hint="default" w:eastAsia="Helvetica" w:cs="Arial"/>
          <w:color w:val="222222"/>
          <w:sz w:val="24"/>
          <w:szCs w:val="24"/>
          <w:shd w:val="clear" w:color="auto" w:fill="FFFFFF"/>
          <w:vertAlign w:val="superscript"/>
          <w:lang w:val="pt-BR"/>
        </w:rPr>
        <w:t>E.</w:t>
      </w:r>
      <w:r>
        <w:rPr>
          <w:rFonts w:ascii="Arial" w:hAnsi="Arial" w:eastAsia="Helvetica" w:cs="Arial"/>
          <w:color w:val="222222"/>
          <w:sz w:val="24"/>
          <w:szCs w:val="24"/>
          <w:shd w:val="clear" w:color="auto" w:fill="FFFFFF"/>
          <w:vertAlign w:val="superscript"/>
        </w:rPr>
        <w:t>,</w:t>
      </w:r>
      <w:r>
        <w:rPr>
          <w:rFonts w:hint="default" w:eastAsia="Helvetica" w:cs="Arial"/>
          <w:color w:val="222222"/>
          <w:sz w:val="24"/>
          <w:szCs w:val="24"/>
          <w:shd w:val="clear" w:color="auto" w:fill="FFFFFF"/>
          <w:vertAlign w:val="superscript"/>
          <w:lang w:val="pt-BR"/>
        </w:rPr>
        <w:t xml:space="preserve"> </w:t>
      </w:r>
      <w:r>
        <w:rPr>
          <w:rFonts w:ascii="Arial" w:hAnsi="Arial" w:eastAsia="Helvetica" w:cs="Arial"/>
          <w:color w:val="222222"/>
          <w:sz w:val="24"/>
          <w:szCs w:val="24"/>
          <w:shd w:val="clear" w:color="auto" w:fill="FFFFFF"/>
          <w:vertAlign w:val="superscript"/>
        </w:rPr>
        <w:t>Carlos. </w:t>
      </w:r>
      <w:r>
        <w:rPr>
          <w:rStyle w:val="11"/>
          <w:rFonts w:ascii="Arial" w:hAnsi="Arial" w:eastAsia="Helvetica" w:cs="Arial"/>
          <w:color w:val="222222"/>
          <w:sz w:val="24"/>
          <w:szCs w:val="24"/>
          <w:shd w:val="clear" w:color="auto" w:fill="FFFFFF"/>
          <w:vertAlign w:val="superscript"/>
        </w:rPr>
        <w:t>O que é JavaScript</w:t>
      </w:r>
      <w:r>
        <w:rPr>
          <w:rFonts w:ascii="Arial" w:hAnsi="Arial" w:eastAsia="Helvetica" w:cs="Arial"/>
          <w:color w:val="222222"/>
          <w:sz w:val="24"/>
          <w:szCs w:val="24"/>
          <w:shd w:val="clear" w:color="auto" w:fill="FFFFFF"/>
          <w:vertAlign w:val="superscript"/>
        </w:rPr>
        <w:t xml:space="preserve">. 2023. Disponível em: </w:t>
      </w:r>
      <w:r>
        <w:rPr>
          <w:rFonts w:ascii="Arial" w:hAnsi="Arial" w:eastAsia="Helvetica" w:cs="Arial"/>
          <w:color w:val="0000FF"/>
          <w:sz w:val="24"/>
          <w:szCs w:val="24"/>
          <w:shd w:val="clear" w:color="auto" w:fill="FFFFFF"/>
          <w:vertAlign w:val="superscript"/>
        </w:rPr>
        <w:t>https://www.hostinger.com.br/tutoriais/o-que-e-javascript#O_que_e_JavaScript.</w:t>
      </w:r>
      <w:r>
        <w:rPr>
          <w:rFonts w:ascii="Arial" w:hAnsi="Arial" w:eastAsia="Helvetica" w:cs="Arial"/>
          <w:color w:val="222222"/>
          <w:sz w:val="24"/>
          <w:szCs w:val="24"/>
          <w:shd w:val="clear" w:color="auto" w:fill="FFFFFF"/>
          <w:vertAlign w:val="superscript"/>
        </w:rPr>
        <w:t xml:space="preserve"> Acesso em: 11 maio 2023.</w:t>
      </w:r>
    </w:p>
    <w:p>
      <w:pPr>
        <w:spacing w:after="240" w:line="240" w:lineRule="auto"/>
        <w:ind w:firstLine="0"/>
        <w:rPr>
          <w:rFonts w:ascii="Arial" w:hAnsi="Arial" w:eastAsia="Helvetica" w:cs="Arial"/>
          <w:color w:val="222222"/>
          <w:sz w:val="24"/>
          <w:szCs w:val="24"/>
          <w:shd w:val="clear" w:color="auto" w:fill="FFFFFF"/>
          <w:vertAlign w:val="superscript"/>
        </w:rPr>
      </w:pPr>
      <w:r>
        <w:rPr>
          <w:rFonts w:ascii="Arial" w:hAnsi="Arial" w:eastAsia="Helvetica" w:cs="Arial"/>
          <w:color w:val="222222"/>
          <w:sz w:val="24"/>
          <w:szCs w:val="24"/>
          <w:shd w:val="clear" w:color="auto" w:fill="FFFFFF"/>
          <w:vertAlign w:val="superscript"/>
        </w:rPr>
        <w:t>MELO, Diego. </w:t>
      </w:r>
      <w:r>
        <w:rPr>
          <w:rStyle w:val="11"/>
          <w:rFonts w:ascii="Arial" w:hAnsi="Arial" w:eastAsia="Helvetica" w:cs="Arial"/>
          <w:color w:val="222222"/>
          <w:sz w:val="24"/>
          <w:szCs w:val="24"/>
          <w:shd w:val="clear" w:color="auto" w:fill="FFFFFF"/>
          <w:vertAlign w:val="superscript"/>
        </w:rPr>
        <w:t>O que é JavaScript? [Guia para iniciantes]</w:t>
      </w:r>
      <w:r>
        <w:rPr>
          <w:rFonts w:ascii="Arial" w:hAnsi="Arial" w:eastAsia="Helvetica" w:cs="Arial"/>
          <w:color w:val="222222"/>
          <w:sz w:val="24"/>
          <w:szCs w:val="24"/>
          <w:shd w:val="clear" w:color="auto" w:fill="FFFFFF"/>
          <w:vertAlign w:val="superscript"/>
        </w:rPr>
        <w:t xml:space="preserve">. 2021. Disponível em: </w:t>
      </w:r>
      <w:r>
        <w:rPr>
          <w:rFonts w:ascii="Arial" w:hAnsi="Arial" w:eastAsia="Helvetica" w:cs="Arial"/>
          <w:color w:val="0000FF"/>
          <w:sz w:val="24"/>
          <w:szCs w:val="24"/>
          <w:shd w:val="clear" w:color="auto" w:fill="FFFFFF"/>
          <w:vertAlign w:val="superscript"/>
        </w:rPr>
        <w:t>https://tecnoblog.net/responde/o-que-e-javascript-guia-para-iniciantes/</w:t>
      </w:r>
      <w:r>
        <w:rPr>
          <w:rFonts w:ascii="Arial" w:hAnsi="Arial" w:eastAsia="Helvetica" w:cs="Arial"/>
          <w:color w:val="222222"/>
          <w:sz w:val="24"/>
          <w:szCs w:val="24"/>
          <w:shd w:val="clear" w:color="auto" w:fill="FFFFFF"/>
          <w:vertAlign w:val="superscript"/>
        </w:rPr>
        <w:t>. Acesso em: 11 maio 2023.</w:t>
      </w:r>
    </w:p>
    <w:p>
      <w:pPr>
        <w:spacing w:after="240" w:line="240" w:lineRule="auto"/>
        <w:ind w:firstLine="0"/>
        <w:rPr>
          <w:rFonts w:ascii="Arial" w:hAnsi="Arial" w:eastAsia="Helvetica" w:cs="Arial"/>
          <w:color w:val="222222"/>
          <w:sz w:val="24"/>
          <w:szCs w:val="24"/>
          <w:shd w:val="clear" w:color="auto" w:fill="FFFFFF"/>
          <w:vertAlign w:val="superscript"/>
        </w:rPr>
      </w:pPr>
      <w:r>
        <w:rPr>
          <w:rFonts w:ascii="Arial" w:hAnsi="Arial" w:eastAsia="Helvetica" w:cs="Arial"/>
          <w:color w:val="222222"/>
          <w:sz w:val="24"/>
          <w:szCs w:val="24"/>
          <w:shd w:val="clear" w:color="auto" w:fill="FFFFFF"/>
          <w:vertAlign w:val="superscript"/>
        </w:rPr>
        <w:t>E., Carlos. </w:t>
      </w:r>
      <w:r>
        <w:rPr>
          <w:rStyle w:val="11"/>
          <w:rFonts w:ascii="Arial" w:hAnsi="Arial" w:eastAsia="Helvetica" w:cs="Arial"/>
          <w:color w:val="222222"/>
          <w:sz w:val="24"/>
          <w:szCs w:val="24"/>
          <w:shd w:val="clear" w:color="auto" w:fill="FFFFFF"/>
          <w:vertAlign w:val="superscript"/>
        </w:rPr>
        <w:t>O Que é PHP? Guia Básico de Programação PHP</w:t>
      </w:r>
      <w:r>
        <w:rPr>
          <w:rFonts w:ascii="Arial" w:hAnsi="Arial" w:eastAsia="Helvetica" w:cs="Arial"/>
          <w:color w:val="222222"/>
          <w:sz w:val="24"/>
          <w:szCs w:val="24"/>
          <w:shd w:val="clear" w:color="auto" w:fill="FFFFFF"/>
          <w:vertAlign w:val="superscript"/>
        </w:rPr>
        <w:t>. 2023. Disponível em:</w:t>
      </w:r>
      <w:r>
        <w:rPr>
          <w:rFonts w:ascii="Arial" w:hAnsi="Arial" w:eastAsia="Helvetica" w:cs="Arial"/>
          <w:color w:val="0000FF"/>
          <w:sz w:val="24"/>
          <w:szCs w:val="24"/>
          <w:shd w:val="clear" w:color="auto" w:fill="FFFFFF"/>
          <w:vertAlign w:val="superscript"/>
        </w:rPr>
        <w:t xml:space="preserve"> https://www.hostinger.com.br/tutoriais/o-que-e-php-guia-basico#O_Que_e_PHP</w:t>
      </w:r>
      <w:r>
        <w:rPr>
          <w:rFonts w:ascii="Arial" w:hAnsi="Arial" w:eastAsia="Helvetica" w:cs="Arial"/>
          <w:color w:val="222222"/>
          <w:sz w:val="24"/>
          <w:szCs w:val="24"/>
          <w:shd w:val="clear" w:color="auto" w:fill="FFFFFF"/>
          <w:vertAlign w:val="superscript"/>
        </w:rPr>
        <w:t>. Acesso em: 11 maio 2023.</w:t>
      </w:r>
    </w:p>
    <w:p>
      <w:pPr>
        <w:spacing w:after="240" w:line="240" w:lineRule="auto"/>
        <w:ind w:firstLine="0"/>
        <w:rPr>
          <w:rFonts w:ascii="Arial" w:hAnsi="Arial" w:eastAsia="Helvetica" w:cs="Arial"/>
          <w:color w:val="222222"/>
          <w:sz w:val="24"/>
          <w:szCs w:val="24"/>
          <w:shd w:val="clear" w:color="auto" w:fill="FFFFFF"/>
          <w:vertAlign w:val="superscript"/>
        </w:rPr>
      </w:pPr>
      <w:r>
        <w:rPr>
          <w:rFonts w:ascii="Arial" w:hAnsi="Arial" w:eastAsia="Helvetica" w:cs="Arial"/>
          <w:color w:val="222222"/>
          <w:sz w:val="24"/>
          <w:szCs w:val="24"/>
          <w:shd w:val="clear" w:color="auto" w:fill="FFFFFF"/>
          <w:vertAlign w:val="superscript"/>
        </w:rPr>
        <w:t>HIGA, Paulo. </w:t>
      </w:r>
      <w:r>
        <w:rPr>
          <w:rStyle w:val="11"/>
          <w:rFonts w:ascii="Arial" w:hAnsi="Arial" w:eastAsia="Helvetica" w:cs="Arial"/>
          <w:color w:val="222222"/>
          <w:sz w:val="24"/>
          <w:szCs w:val="24"/>
          <w:shd w:val="clear" w:color="auto" w:fill="FFFFFF"/>
          <w:vertAlign w:val="superscript"/>
        </w:rPr>
        <w:t>O que é XAMPP e para que serve</w:t>
      </w:r>
      <w:r>
        <w:rPr>
          <w:rFonts w:ascii="Arial" w:hAnsi="Arial" w:eastAsia="Helvetica" w:cs="Arial"/>
          <w:color w:val="222222"/>
          <w:sz w:val="24"/>
          <w:szCs w:val="24"/>
          <w:shd w:val="clear" w:color="auto" w:fill="FFFFFF"/>
          <w:vertAlign w:val="superscript"/>
        </w:rPr>
        <w:t>. 2012. Disponível em:</w:t>
      </w:r>
      <w:r>
        <w:rPr>
          <w:rFonts w:ascii="Arial" w:hAnsi="Arial" w:eastAsia="Helvetica" w:cs="Arial"/>
          <w:color w:val="0000FF"/>
          <w:sz w:val="24"/>
          <w:szCs w:val="24"/>
          <w:shd w:val="clear" w:color="auto" w:fill="FFFFFF"/>
          <w:vertAlign w:val="superscript"/>
        </w:rPr>
        <w:t xml:space="preserve"> https://www.techtudo.com.br/noticias/2012/02/o-que-e-xampp-e-para-que-serve.ghtml. </w:t>
      </w:r>
      <w:r>
        <w:rPr>
          <w:rFonts w:ascii="Arial" w:hAnsi="Arial" w:eastAsia="Helvetica" w:cs="Arial"/>
          <w:color w:val="222222"/>
          <w:sz w:val="24"/>
          <w:szCs w:val="24"/>
          <w:shd w:val="clear" w:color="auto" w:fill="FFFFFF"/>
          <w:vertAlign w:val="superscript"/>
        </w:rPr>
        <w:t>Acesso em: 11 maio 2023.</w:t>
      </w:r>
    </w:p>
    <w:p>
      <w:pPr>
        <w:keepNext w:val="0"/>
        <w:keepLines w:val="0"/>
        <w:widowControl/>
        <w:suppressLineNumbers w:val="0"/>
        <w:jc w:val="left"/>
        <w:rPr>
          <w:rFonts w:ascii="Arial" w:hAnsi="Arial" w:cs="Arial"/>
          <w:sz w:val="24"/>
          <w:szCs w:val="24"/>
          <w:vertAlign w:val="superscript"/>
        </w:rPr>
      </w:pPr>
      <w:r>
        <w:rPr>
          <w:rFonts w:ascii="Arial" w:hAnsi="Arial" w:eastAsia="Arial-BoldMT" w:cs="Arial"/>
          <w:b w:val="0"/>
          <w:bCs w:val="0"/>
          <w:color w:val="000000"/>
          <w:kern w:val="0"/>
          <w:sz w:val="24"/>
          <w:szCs w:val="24"/>
          <w:vertAlign w:val="superscript"/>
          <w:lang w:val="en-US" w:eastAsia="zh-CN" w:bidi="ar"/>
        </w:rPr>
        <w:t>Lucid</w:t>
      </w:r>
      <w:r>
        <w:rPr>
          <w:rFonts w:hint="default" w:ascii="Arial" w:hAnsi="Arial" w:eastAsia="Arial-BoldMT" w:cs="Arial"/>
          <w:b w:val="0"/>
          <w:bCs w:val="0"/>
          <w:color w:val="000000"/>
          <w:kern w:val="0"/>
          <w:sz w:val="24"/>
          <w:szCs w:val="24"/>
          <w:vertAlign w:val="superscript"/>
          <w:lang w:val="pt-BR" w:eastAsia="zh-CN" w:bidi="ar"/>
        </w:rPr>
        <w:t>,</w:t>
      </w:r>
      <w:r>
        <w:rPr>
          <w:rFonts w:ascii="Arial" w:hAnsi="Arial" w:eastAsia="Arial-BoldMT" w:cs="Arial"/>
          <w:b w:val="0"/>
          <w:bCs w:val="0"/>
          <w:color w:val="000000"/>
          <w:kern w:val="0"/>
          <w:sz w:val="24"/>
          <w:szCs w:val="24"/>
          <w:vertAlign w:val="superscript"/>
          <w:lang w:val="en-US" w:eastAsia="zh-CN" w:bidi="ar"/>
        </w:rPr>
        <w:t xml:space="preserve"> Chart</w:t>
      </w:r>
      <w:r>
        <w:rPr>
          <w:rFonts w:hint="default" w:ascii="Arial" w:hAnsi="Arial" w:eastAsia="Arial-BoldMT" w:cs="Arial"/>
          <w:b w:val="0"/>
          <w:bCs w:val="0"/>
          <w:color w:val="000000"/>
          <w:kern w:val="0"/>
          <w:sz w:val="24"/>
          <w:szCs w:val="24"/>
          <w:vertAlign w:val="superscript"/>
          <w:lang w:val="pt-BR" w:eastAsia="zh-CN" w:bidi="ar"/>
        </w:rPr>
        <w:t>.</w:t>
      </w:r>
      <w:r>
        <w:rPr>
          <w:rFonts w:ascii="Arial" w:hAnsi="Arial" w:eastAsia="SimSun" w:cs="Arial"/>
          <w:b/>
          <w:bCs/>
          <w:color w:val="000000"/>
          <w:kern w:val="0"/>
          <w:sz w:val="24"/>
          <w:szCs w:val="24"/>
          <w:vertAlign w:val="superscript"/>
          <w:lang w:val="en-US" w:eastAsia="zh-CN" w:bidi="ar"/>
        </w:rPr>
        <w:t>O que é um diagrama entidade relacionamento</w:t>
      </w:r>
      <w:r>
        <w:rPr>
          <w:rFonts w:hint="default" w:ascii="Arial" w:hAnsi="Arial" w:eastAsia="SimSun" w:cs="Arial"/>
          <w:b/>
          <w:bCs/>
          <w:color w:val="000000"/>
          <w:kern w:val="0"/>
          <w:sz w:val="24"/>
          <w:szCs w:val="24"/>
          <w:vertAlign w:val="superscript"/>
          <w:lang w:val="pt-BR" w:eastAsia="zh-CN" w:bidi="ar"/>
        </w:rPr>
        <w:t xml:space="preserve">. </w:t>
      </w:r>
      <w:r>
        <w:rPr>
          <w:rFonts w:hint="default" w:ascii="Arial" w:hAnsi="Arial" w:eastAsia="SimSun" w:cs="Arial"/>
          <w:color w:val="000000"/>
          <w:kern w:val="0"/>
          <w:sz w:val="24"/>
          <w:szCs w:val="24"/>
          <w:vertAlign w:val="superscript"/>
          <w:lang w:val="en-US" w:eastAsia="zh-CN" w:bidi="ar"/>
        </w:rPr>
        <w:t xml:space="preserve">2016. Disponível em: </w:t>
      </w:r>
    </w:p>
    <w:p>
      <w:pPr>
        <w:keepNext w:val="0"/>
        <w:keepLines w:val="0"/>
        <w:widowControl/>
        <w:suppressLineNumbers w:val="0"/>
        <w:jc w:val="left"/>
        <w:rPr>
          <w:rFonts w:ascii="Arial" w:hAnsi="Arial" w:cs="Arial"/>
          <w:sz w:val="24"/>
          <w:szCs w:val="24"/>
          <w:vertAlign w:val="superscript"/>
        </w:rPr>
      </w:pPr>
      <w:r>
        <w:rPr>
          <w:rFonts w:hint="default" w:ascii="Arial" w:hAnsi="Arial" w:eastAsia="SimSun" w:cs="Arial"/>
          <w:color w:val="1155CC"/>
          <w:kern w:val="0"/>
          <w:sz w:val="24"/>
          <w:szCs w:val="24"/>
          <w:vertAlign w:val="superscript"/>
          <w:lang w:val="en-US" w:eastAsia="zh-CN" w:bidi="ar"/>
        </w:rPr>
        <w:t>https://www.lucidchart.com/pages/pt/o-que-e-diagrama-entidade-relacionamento</w:t>
      </w:r>
      <w:r>
        <w:rPr>
          <w:rFonts w:hint="default" w:ascii="Arial" w:hAnsi="Arial" w:eastAsia="SimSun" w:cs="Arial"/>
          <w:color w:val="000000"/>
          <w:kern w:val="0"/>
          <w:sz w:val="24"/>
          <w:szCs w:val="24"/>
          <w:vertAlign w:val="superscript"/>
          <w:lang w:val="en-US" w:eastAsia="zh-CN" w:bidi="ar"/>
        </w:rPr>
        <w:t xml:space="preserve">. </w:t>
      </w:r>
    </w:p>
    <w:p>
      <w:pPr>
        <w:keepNext w:val="0"/>
        <w:keepLines w:val="0"/>
        <w:widowControl/>
        <w:suppressLineNumbers w:val="0"/>
        <w:jc w:val="left"/>
        <w:rPr>
          <w:rFonts w:hint="default" w:ascii="Arial" w:hAnsi="Arial" w:eastAsia="SimSun" w:cs="Arial"/>
          <w:color w:val="000000"/>
          <w:kern w:val="0"/>
          <w:sz w:val="24"/>
          <w:szCs w:val="24"/>
          <w:vertAlign w:val="superscript"/>
          <w:lang w:val="pt-BR" w:eastAsia="zh-CN" w:bidi="ar"/>
        </w:rPr>
      </w:pPr>
      <w:r>
        <w:rPr>
          <w:rFonts w:hint="default" w:ascii="Arial" w:hAnsi="Arial" w:eastAsia="SimSun" w:cs="Arial"/>
          <w:color w:val="000000"/>
          <w:kern w:val="0"/>
          <w:sz w:val="24"/>
          <w:szCs w:val="24"/>
          <w:vertAlign w:val="superscript"/>
          <w:lang w:val="en-US" w:eastAsia="zh-CN" w:bidi="ar"/>
        </w:rPr>
        <w:t xml:space="preserve">Acesso em: </w:t>
      </w:r>
      <w:r>
        <w:rPr>
          <w:rFonts w:hint="default" w:ascii="Arial" w:hAnsi="Arial" w:eastAsia="SimSun" w:cs="Arial"/>
          <w:color w:val="000000"/>
          <w:kern w:val="0"/>
          <w:sz w:val="24"/>
          <w:szCs w:val="24"/>
          <w:vertAlign w:val="superscript"/>
          <w:lang w:val="pt-BR" w:eastAsia="zh-CN" w:bidi="ar"/>
        </w:rPr>
        <w:t>30</w:t>
      </w:r>
      <w:r>
        <w:rPr>
          <w:rFonts w:hint="default" w:ascii="Arial" w:hAnsi="Arial" w:eastAsia="SimSun" w:cs="Arial"/>
          <w:color w:val="000000"/>
          <w:kern w:val="0"/>
          <w:sz w:val="24"/>
          <w:szCs w:val="24"/>
          <w:vertAlign w:val="superscript"/>
          <w:lang w:val="en-US" w:eastAsia="zh-CN" w:bidi="ar"/>
        </w:rPr>
        <w:t xml:space="preserve"> de </w:t>
      </w:r>
      <w:r>
        <w:rPr>
          <w:rFonts w:hint="default" w:ascii="Arial" w:hAnsi="Arial" w:eastAsia="SimSun" w:cs="Arial"/>
          <w:color w:val="000000"/>
          <w:kern w:val="0"/>
          <w:sz w:val="24"/>
          <w:szCs w:val="24"/>
          <w:vertAlign w:val="superscript"/>
          <w:lang w:val="pt-BR" w:eastAsia="zh-CN" w:bidi="ar"/>
        </w:rPr>
        <w:t xml:space="preserve">Julho </w:t>
      </w:r>
      <w:r>
        <w:rPr>
          <w:rFonts w:hint="default" w:ascii="Arial" w:hAnsi="Arial" w:eastAsia="SimSun" w:cs="Arial"/>
          <w:color w:val="000000"/>
          <w:kern w:val="0"/>
          <w:sz w:val="24"/>
          <w:szCs w:val="24"/>
          <w:vertAlign w:val="superscript"/>
          <w:lang w:val="en-US" w:eastAsia="zh-CN" w:bidi="ar"/>
        </w:rPr>
        <w:t>de 202</w:t>
      </w:r>
      <w:r>
        <w:rPr>
          <w:rFonts w:hint="default" w:ascii="Arial" w:hAnsi="Arial" w:eastAsia="SimSun" w:cs="Arial"/>
          <w:color w:val="000000"/>
          <w:kern w:val="0"/>
          <w:sz w:val="24"/>
          <w:szCs w:val="24"/>
          <w:vertAlign w:val="superscript"/>
          <w:lang w:val="pt-BR" w:eastAsia="zh-CN" w:bidi="ar"/>
        </w:rPr>
        <w:t>3</w:t>
      </w:r>
    </w:p>
    <w:p>
      <w:pPr>
        <w:keepNext w:val="0"/>
        <w:keepLines w:val="0"/>
        <w:widowControl/>
        <w:suppressLineNumbers w:val="0"/>
        <w:jc w:val="left"/>
        <w:rPr>
          <w:rFonts w:hint="default" w:ascii="Arial" w:hAnsi="Arial" w:eastAsia="SimSun" w:cs="Arial"/>
          <w:color w:val="000000"/>
          <w:sz w:val="24"/>
          <w:szCs w:val="24"/>
          <w:vertAlign w:val="superscript"/>
          <w:lang w:val="pt-BR" w:eastAsia="zh-CN" w:bidi="ar"/>
        </w:rPr>
      </w:pPr>
    </w:p>
    <w:p>
      <w:pPr>
        <w:keepNext w:val="0"/>
        <w:keepLines w:val="0"/>
        <w:widowControl/>
        <w:suppressLineNumbers w:val="0"/>
        <w:jc w:val="left"/>
        <w:rPr>
          <w:rFonts w:hint="default" w:ascii="Arial" w:hAnsi="Arial" w:eastAsia="SimSun" w:cs="Arial"/>
          <w:color w:val="000000"/>
          <w:sz w:val="24"/>
          <w:szCs w:val="24"/>
          <w:vertAlign w:val="superscript"/>
          <w:lang w:val="pt-BR" w:eastAsia="zh-CN" w:bidi="ar"/>
        </w:rPr>
      </w:pPr>
      <w:r>
        <w:rPr>
          <w:rFonts w:hint="default" w:ascii="Arial" w:hAnsi="Arial" w:eastAsia="SimSun" w:cs="Arial"/>
          <w:color w:val="000000"/>
          <w:sz w:val="24"/>
          <w:szCs w:val="24"/>
          <w:vertAlign w:val="superscript"/>
          <w:lang w:val="pt-BR" w:eastAsia="zh-CN" w:bidi="ar"/>
        </w:rPr>
        <w:t xml:space="preserve">OLIVEIRA, L. V . </w:t>
      </w:r>
      <w:r>
        <w:rPr>
          <w:rFonts w:hint="default" w:ascii="Arial" w:hAnsi="Arial" w:eastAsia="SimSun" w:cs="Arial"/>
          <w:b/>
          <w:bCs/>
          <w:color w:val="000000"/>
          <w:sz w:val="24"/>
          <w:szCs w:val="24"/>
          <w:vertAlign w:val="superscript"/>
          <w:lang w:val="pt-BR" w:eastAsia="zh-CN" w:bidi="ar"/>
        </w:rPr>
        <w:t xml:space="preserve">UML-Diagramas de  Sequência. </w:t>
      </w:r>
      <w:r>
        <w:rPr>
          <w:rFonts w:hint="default" w:ascii="Arial" w:hAnsi="Arial" w:eastAsia="SimSun" w:cs="Arial"/>
          <w:color w:val="000000"/>
          <w:sz w:val="24"/>
          <w:szCs w:val="24"/>
          <w:vertAlign w:val="superscript"/>
          <w:lang w:val="pt-BR" w:eastAsia="zh-CN" w:bidi="ar"/>
        </w:rPr>
        <w:t xml:space="preserve">The Club, 2013. Disponivel em </w:t>
      </w:r>
      <w:r>
        <w:rPr>
          <w:rFonts w:hint="default" w:ascii="Arial" w:hAnsi="Arial" w:eastAsia="SimSun" w:cs="Arial"/>
          <w:color w:val="000000"/>
          <w:sz w:val="24"/>
          <w:szCs w:val="24"/>
          <w:vertAlign w:val="superscript"/>
          <w:lang w:val="pt-BR" w:eastAsia="zh-CN" w:bidi="ar"/>
        </w:rPr>
        <w:fldChar w:fldCharType="begin"/>
      </w:r>
      <w:r>
        <w:rPr>
          <w:rFonts w:hint="default" w:ascii="Arial" w:hAnsi="Arial" w:eastAsia="SimSun" w:cs="Arial"/>
          <w:color w:val="000000"/>
          <w:sz w:val="24"/>
          <w:szCs w:val="24"/>
          <w:vertAlign w:val="superscript"/>
          <w:lang w:val="pt-BR" w:eastAsia="zh-CN" w:bidi="ar"/>
        </w:rPr>
        <w:instrText xml:space="preserve"> HYPERLINK "http://www.theclub.com.br/restrito/revistas/201308/umld1308.aspx." </w:instrText>
      </w:r>
      <w:r>
        <w:rPr>
          <w:rFonts w:hint="default" w:ascii="Arial" w:hAnsi="Arial" w:eastAsia="SimSun" w:cs="Arial"/>
          <w:color w:val="000000"/>
          <w:sz w:val="24"/>
          <w:szCs w:val="24"/>
          <w:vertAlign w:val="superscript"/>
          <w:lang w:val="pt-BR" w:eastAsia="zh-CN" w:bidi="ar"/>
        </w:rPr>
        <w:fldChar w:fldCharType="separate"/>
      </w:r>
      <w:r>
        <w:rPr>
          <w:rStyle w:val="14"/>
          <w:rFonts w:hint="default" w:ascii="Arial" w:hAnsi="Arial" w:eastAsia="SimSun" w:cs="Arial"/>
          <w:sz w:val="24"/>
          <w:szCs w:val="24"/>
          <w:vertAlign w:val="superscript"/>
          <w:lang w:val="pt-BR" w:eastAsia="zh-CN" w:bidi="ar"/>
        </w:rPr>
        <w:t>http://www.theclub.com.br/restrito/revistas/201308/umld1308.aspx.</w:t>
      </w:r>
      <w:r>
        <w:rPr>
          <w:rFonts w:hint="default" w:ascii="Arial" w:hAnsi="Arial" w:eastAsia="SimSun" w:cs="Arial"/>
          <w:color w:val="000000"/>
          <w:sz w:val="24"/>
          <w:szCs w:val="24"/>
          <w:vertAlign w:val="superscript"/>
          <w:lang w:val="pt-BR" w:eastAsia="zh-CN" w:bidi="ar"/>
        </w:rPr>
        <w:fldChar w:fldCharType="end"/>
      </w:r>
      <w:r>
        <w:rPr>
          <w:rFonts w:hint="default" w:ascii="Arial" w:hAnsi="Arial" w:eastAsia="SimSun" w:cs="Arial"/>
          <w:color w:val="000000"/>
          <w:sz w:val="24"/>
          <w:szCs w:val="24"/>
          <w:vertAlign w:val="superscript"/>
          <w:lang w:val="pt-BR" w:eastAsia="zh-CN" w:bidi="ar"/>
        </w:rPr>
        <w:t xml:space="preserve"> Acesso em:02 de agosto de 2023</w:t>
      </w:r>
    </w:p>
    <w:p>
      <w:pPr>
        <w:keepNext w:val="0"/>
        <w:keepLines w:val="0"/>
        <w:widowControl/>
        <w:suppressLineNumbers w:val="0"/>
        <w:jc w:val="left"/>
        <w:rPr>
          <w:rFonts w:hint="default" w:ascii="Arial" w:hAnsi="Arial" w:eastAsia="SimSun" w:cs="Arial"/>
          <w:color w:val="000000"/>
          <w:sz w:val="24"/>
          <w:szCs w:val="24"/>
          <w:vertAlign w:val="superscript"/>
          <w:lang w:val="pt-BR" w:eastAsia="zh-CN" w:bidi="ar"/>
        </w:rPr>
      </w:pPr>
    </w:p>
    <w:p>
      <w:pPr>
        <w:keepNext w:val="0"/>
        <w:keepLines w:val="0"/>
        <w:widowControl/>
        <w:suppressLineNumbers w:val="0"/>
        <w:jc w:val="left"/>
        <w:rPr>
          <w:ins w:id="2" w:author="edycl" w:date="2023-08-07T21:28:53Z"/>
          <w:rFonts w:hint="default" w:ascii="Arial" w:hAnsi="Arial" w:eastAsia="SimSun" w:cs="Arial"/>
          <w:color w:val="000000"/>
          <w:sz w:val="24"/>
          <w:szCs w:val="24"/>
          <w:vertAlign w:val="superscript"/>
          <w:lang w:val="pt-BR" w:eastAsia="zh-CN" w:bidi="ar"/>
        </w:rPr>
      </w:pPr>
      <w:r>
        <w:rPr>
          <w:rFonts w:hint="default" w:ascii="Arial" w:hAnsi="Arial" w:eastAsia="SimSun" w:cs="Arial"/>
          <w:color w:val="000000"/>
          <w:sz w:val="24"/>
          <w:szCs w:val="24"/>
          <w:vertAlign w:val="superscript"/>
          <w:lang w:val="pt-BR" w:eastAsia="zh-CN" w:bidi="ar"/>
        </w:rPr>
        <w:t xml:space="preserve">RIBEIRO, L. </w:t>
      </w:r>
      <w:r>
        <w:rPr>
          <w:rFonts w:hint="default" w:ascii="Arial" w:hAnsi="Arial" w:eastAsia="SimSun" w:cs="Arial"/>
          <w:b/>
          <w:bCs/>
          <w:color w:val="000000"/>
          <w:sz w:val="24"/>
          <w:szCs w:val="24"/>
          <w:vertAlign w:val="superscript"/>
          <w:lang w:val="pt-BR" w:eastAsia="zh-CN" w:bidi="ar"/>
        </w:rPr>
        <w:t>O que é UML e Diagramas de Caso de Uso:Introdução Prática á UMl</w:t>
      </w:r>
      <w:r>
        <w:rPr>
          <w:rFonts w:hint="default" w:ascii="Arial" w:hAnsi="Arial" w:eastAsia="SimSun" w:cs="Arial"/>
          <w:color w:val="000000"/>
          <w:sz w:val="24"/>
          <w:szCs w:val="24"/>
          <w:vertAlign w:val="superscript"/>
          <w:lang w:val="pt-BR" w:eastAsia="zh-CN" w:bidi="ar"/>
        </w:rPr>
        <w:t>.2012.Disponivel em:</w:t>
      </w:r>
      <w:r>
        <w:rPr>
          <w:rStyle w:val="14"/>
        </w:rPr>
        <w:t>https://www.devmedia.com.br/o-que-e-uml-e-diagramas-de-caso-de-uso-introducao-pratica-a-uml/23408.</w:t>
      </w:r>
      <w:r>
        <w:rPr>
          <w:rFonts w:hint="default" w:ascii="Arial" w:hAnsi="Arial" w:eastAsia="SimSun" w:cs="Arial"/>
          <w:color w:val="4F81BD" w:themeColor="accent1"/>
          <w:sz w:val="24"/>
          <w:szCs w:val="24"/>
          <w:vertAlign w:val="superscript"/>
          <w:lang w:val="pt-BR" w:eastAsia="zh-CN" w:bidi="ar"/>
          <w14:textFill>
            <w14:solidFill>
              <w14:schemeClr w14:val="accent1"/>
            </w14:solidFill>
          </w14:textFill>
        </w:rPr>
        <w:t xml:space="preserve"> </w:t>
      </w:r>
      <w:r>
        <w:rPr>
          <w:rFonts w:hint="default" w:ascii="Arial" w:hAnsi="Arial" w:eastAsia="SimSun" w:cs="Arial"/>
          <w:color w:val="000000"/>
          <w:sz w:val="24"/>
          <w:szCs w:val="24"/>
          <w:vertAlign w:val="superscript"/>
          <w:lang w:val="pt-BR" w:eastAsia="zh-CN" w:bidi="ar"/>
        </w:rPr>
        <w:t>Acesso em 30 de Julho de 2023</w:t>
      </w:r>
    </w:p>
    <w:p>
      <w:pPr>
        <w:keepNext w:val="0"/>
        <w:keepLines w:val="0"/>
        <w:widowControl/>
        <w:suppressLineNumbers w:val="0"/>
        <w:jc w:val="left"/>
        <w:rPr>
          <w:rFonts w:hint="default" w:ascii="Arial" w:hAnsi="Arial" w:eastAsia="SimSun" w:cs="Arial"/>
          <w:color w:val="000000"/>
          <w:sz w:val="24"/>
          <w:szCs w:val="24"/>
          <w:vertAlign w:val="superscript"/>
          <w:lang w:val="pt-BR" w:eastAsia="zh-CN" w:bidi="ar"/>
        </w:rPr>
      </w:pPr>
    </w:p>
    <w:p>
      <w:pPr>
        <w:keepNext w:val="0"/>
        <w:keepLines w:val="0"/>
        <w:widowControl/>
        <w:suppressLineNumbers w:val="0"/>
        <w:jc w:val="left"/>
        <w:rPr>
          <w:rFonts w:hint="default" w:ascii="Arial" w:hAnsi="Arial" w:eastAsia="SimSun"/>
          <w:color w:val="auto"/>
          <w:kern w:val="0"/>
          <w:sz w:val="24"/>
          <w:szCs w:val="24"/>
          <w:lang w:val="pt-BR" w:eastAsia="zh-CN"/>
        </w:rPr>
      </w:pPr>
    </w:p>
    <w:p>
      <w:pPr>
        <w:keepNext w:val="0"/>
        <w:keepLines w:val="0"/>
        <w:widowControl/>
        <w:suppressLineNumbers w:val="0"/>
        <w:jc w:val="left"/>
        <w:rPr>
          <w:rFonts w:hint="default" w:ascii="Arial" w:hAnsi="Arial" w:eastAsia="SimSun"/>
          <w:color w:val="auto"/>
          <w:kern w:val="0"/>
          <w:sz w:val="24"/>
          <w:szCs w:val="24"/>
          <w:lang w:val="pt-BR" w:eastAsia="zh-CN"/>
        </w:rPr>
      </w:pPr>
    </w:p>
    <w:p>
      <w:pPr>
        <w:keepNext w:val="0"/>
        <w:keepLines w:val="0"/>
        <w:widowControl/>
        <w:suppressLineNumbers w:val="0"/>
        <w:jc w:val="left"/>
        <w:rPr>
          <w:rFonts w:hint="default" w:ascii="Arial" w:hAnsi="Arial" w:eastAsia="SimSun"/>
          <w:color w:val="auto"/>
          <w:sz w:val="24"/>
          <w:szCs w:val="24"/>
          <w:lang w:val="pt-BR" w:eastAsia="zh-CN" w:bidi="ar"/>
        </w:rPr>
      </w:pPr>
    </w:p>
    <w:p>
      <w:pPr>
        <w:spacing w:after="240" w:line="240" w:lineRule="auto"/>
        <w:ind w:firstLine="0"/>
        <w:rPr>
          <w:color w:val="000000"/>
          <w:sz w:val="22"/>
          <w:szCs w:val="22"/>
        </w:rPr>
      </w:pPr>
    </w:p>
    <w:sectPr>
      <w:headerReference r:id="rId5" w:type="default"/>
      <w:footerReference r:id="rId6" w:type="default"/>
      <w:pgSz w:w="11906" w:h="16838"/>
      <w:pgMar w:top="1701" w:right="1134" w:bottom="1661" w:left="1701" w:header="794" w:footer="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Microsoft YaHei">
    <w:panose1 w:val="020B0503020204020204"/>
    <w:charset w:val="86"/>
    <w:family w:val="auto"/>
    <w:pitch w:val="default"/>
    <w:sig w:usb0="80000287" w:usb1="2ACF3C50" w:usb2="00000016" w:usb3="00000000" w:csb0="0004001F" w:csb1="00000000"/>
  </w:font>
  <w:font w:name="Arial-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Tw Cen MT">
    <w:panose1 w:val="020B0602020104020603"/>
    <w:charset w:val="00"/>
    <w:family w:val="auto"/>
    <w:pitch w:val="default"/>
    <w:sig w:usb0="00000003" w:usb1="00000000" w:usb2="00000000" w:usb3="00000000" w:csb0="2000000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pPr>
        <w:spacing w:line="480" w:lineRule="auto"/>
      </w:pPr>
      <w:r>
        <w:separator/>
      </w:r>
    </w:p>
  </w:footnote>
  <w:footnote w:type="continuationSeparator" w:id="5">
    <w:p>
      <w:pPr>
        <w:spacing w:line="480" w:lineRule="auto"/>
      </w:pPr>
      <w:r>
        <w:continuationSeparator/>
      </w:r>
    </w:p>
  </w:footnote>
  <w:footnote w:id="0">
    <w:p>
      <w:pPr>
        <w:spacing w:line="240" w:lineRule="auto"/>
        <w:ind w:firstLine="0"/>
        <w:rPr>
          <w:color w:val="000000"/>
          <w:sz w:val="16"/>
          <w:szCs w:val="16"/>
        </w:rPr>
      </w:pPr>
      <w:r>
        <w:rPr>
          <w:vertAlign w:val="superscript"/>
        </w:rPr>
        <w:footnoteRef/>
      </w:r>
      <w:r>
        <w:rPr>
          <w:color w:val="000000"/>
          <w:sz w:val="16"/>
          <w:szCs w:val="16"/>
          <w:highlight w:val="white"/>
        </w:rPr>
        <w:t>Especialista em Educação Permanente: Saúde e educação</w:t>
      </w:r>
      <w:r>
        <w:rPr>
          <w:color w:val="000000"/>
          <w:sz w:val="16"/>
          <w:szCs w:val="16"/>
        </w:rPr>
        <w:t xml:space="preserve"> pela FioCruz – Fundação Osvaldo Cruz. Especialista em tecnologias da Informação pela UNIVEL – União Educacional de Cascavel. Pedagoga formada pela UNIPAR – Universidade Paranaense. Professora do núcleo técnico do Estado do Paraná – Ensino médio técnico.</w:t>
      </w:r>
    </w:p>
    <w:p>
      <w:pPr>
        <w:spacing w:line="240" w:lineRule="auto"/>
        <w:ind w:firstLine="0"/>
        <w:rPr>
          <w:color w:val="000000"/>
          <w:sz w:val="16"/>
          <w:szCs w:val="16"/>
          <w:vertAlign w:val="superscript"/>
        </w:rPr>
      </w:pPr>
      <w:r>
        <w:rPr>
          <w:color w:val="000000"/>
          <w:sz w:val="16"/>
          <w:szCs w:val="16"/>
          <w:vertAlign w:val="superscript"/>
        </w:rPr>
        <w:t>2</w:t>
      </w:r>
      <w:r>
        <w:rPr>
          <w:color w:val="000000"/>
          <w:sz w:val="16"/>
          <w:szCs w:val="16"/>
        </w:rPr>
        <w:t xml:space="preserve"> </w:t>
      </w:r>
    </w:p>
    <w:p>
      <w:pPr>
        <w:spacing w:line="240" w:lineRule="auto"/>
        <w:ind w:firstLine="0"/>
        <w:rPr>
          <w:color w:val="000000"/>
          <w:sz w:val="16"/>
          <w:szCs w:val="16"/>
        </w:rPr>
      </w:pPr>
    </w:p>
  </w:footnote>
  <w:footnote w:id="1">
    <w:p>
      <w:pPr>
        <w:pStyle w:val="24"/>
        <w:spacing w:line="240" w:lineRule="auto"/>
        <w:ind w:firstLine="0"/>
      </w:pPr>
      <w:r>
        <w:rPr>
          <w:rStyle w:val="13"/>
        </w:rPr>
        <w:footnoteRef/>
      </w:r>
      <w:r>
        <w:t xml:space="preserve"> Uma expressão de origem inglesa que significa uma modalidade alimentar. Ela demanda agilidade no preparo e consumo, onde as refeições devem ser preparadas e vendidas em pouco tempo. Daí a padronização, mecanização e a rapidez desse sistema.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jc w:val="right"/>
      <w:rPr>
        <w:rFonts w:ascii="Times New Roman" w:hAnsi="Times New Roman" w:eastAsia="Times New Roman" w:cs="Times New Roman"/>
        <w:color w:val="000000"/>
      </w:rPr>
    </w:pPr>
    <w:r>
      <w:rPr>
        <w:rFonts w:ascii="Times New Roman" w:hAnsi="Times New Roman" w:eastAsia="Times New Roman" w:cs="Times New Roman"/>
        <w:color w:val="000000"/>
      </w:rPr>
      <w:fldChar w:fldCharType="begin"/>
    </w:r>
    <w:r>
      <w:rPr>
        <w:rFonts w:ascii="Times New Roman" w:hAnsi="Times New Roman" w:eastAsia="Times New Roman" w:cs="Times New Roman"/>
        <w:color w:val="000000"/>
      </w:rPr>
      <w:instrText xml:space="preserve">PAGE</w:instrText>
    </w:r>
    <w:r>
      <w:rPr>
        <w:rFonts w:ascii="Times New Roman" w:hAnsi="Times New Roman" w:eastAsia="Times New Roman" w:cs="Times New Roman"/>
        <w:color w:val="000000"/>
      </w:rPr>
      <w:fldChar w:fldCharType="separate"/>
    </w:r>
    <w:r>
      <w:rPr>
        <w:rFonts w:ascii="Times New Roman" w:hAnsi="Times New Roman" w:eastAsia="Times New Roman" w:cs="Times New Roman"/>
        <w:color w:val="000000"/>
      </w:rPr>
      <w:t>1</w:t>
    </w:r>
    <w:r>
      <w:rPr>
        <w:rFonts w:ascii="Times New Roman" w:hAnsi="Times New Roman" w:eastAsia="Times New Roman" w:cs="Times New Roman"/>
        <w:color w:val="000000"/>
      </w:rPr>
      <w:fldChar w:fldCharType="end"/>
    </w:r>
  </w:p>
  <w:p>
    <w:pPr>
      <w:widowControl/>
      <w:ind w:firstLine="0"/>
      <w:rPr>
        <w:rFonts w:ascii="Times New Roman" w:hAnsi="Times New Roman" w:eastAsia="Times New Roman" w:cs="Times New Roman"/>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9FE4B5A"/>
    <w:multiLevelType w:val="multilevel"/>
    <w:tmpl w:val="19FE4B5A"/>
    <w:lvl w:ilvl="0" w:tentative="0">
      <w:start w:val="1"/>
      <w:numFmt w:val="decimal"/>
      <w:lvlText w:val=" %1 "/>
      <w:lvlJc w:val="left"/>
      <w:pPr>
        <w:ind w:left="432" w:hanging="432"/>
      </w:pPr>
    </w:lvl>
    <w:lvl w:ilvl="1" w:tentative="0">
      <w:start w:val="1"/>
      <w:numFmt w:val="decimal"/>
      <w:lvlText w:val=" %1.%2 "/>
      <w:lvlJc w:val="left"/>
      <w:pPr>
        <w:ind w:left="576" w:hanging="576"/>
      </w:pPr>
    </w:lvl>
    <w:lvl w:ilvl="2" w:tentative="0">
      <w:start w:val="1"/>
      <w:numFmt w:val="decimal"/>
      <w:lvlText w:val=" %1.%2.%3 "/>
      <w:lvlJc w:val="left"/>
      <w:pPr>
        <w:ind w:left="720" w:hanging="720"/>
      </w:pPr>
    </w:lvl>
    <w:lvl w:ilvl="3" w:tentative="0">
      <w:start w:val="1"/>
      <w:numFmt w:val="decimal"/>
      <w:lvlText w:val=" %1.%2.%3.%4 "/>
      <w:lvlJc w:val="left"/>
      <w:pPr>
        <w:ind w:left="864" w:hanging="864"/>
      </w:pPr>
    </w:lvl>
    <w:lvl w:ilvl="4" w:tentative="0">
      <w:start w:val="1"/>
      <w:numFmt w:val="decimal"/>
      <w:lvlText w:val=" %1.%2.%3.%4.%5 "/>
      <w:lvlJc w:val="left"/>
      <w:pPr>
        <w:ind w:left="1008" w:hanging="1008"/>
      </w:pPr>
    </w:lvl>
    <w:lvl w:ilvl="5" w:tentative="0">
      <w:start w:val="1"/>
      <w:numFmt w:val="decimal"/>
      <w:lvlText w:val=" %1.%2.%3.%4.%5.%6 "/>
      <w:lvlJc w:val="left"/>
      <w:pPr>
        <w:ind w:left="1152" w:hanging="1152"/>
      </w:pPr>
    </w:lvl>
    <w:lvl w:ilvl="6" w:tentative="0">
      <w:start w:val="1"/>
      <w:numFmt w:val="decimal"/>
      <w:lvlText w:val=" %1.%2.%3.%4.%5.%6.%7 "/>
      <w:lvlJc w:val="left"/>
      <w:pPr>
        <w:ind w:left="1296" w:hanging="1296"/>
      </w:pPr>
    </w:lvl>
    <w:lvl w:ilvl="7" w:tentative="0">
      <w:start w:val="1"/>
      <w:numFmt w:val="decimal"/>
      <w:lvlText w:val=" %1.%2.%3.%4.%5.%6.%7.%8 "/>
      <w:lvlJc w:val="left"/>
      <w:pPr>
        <w:ind w:left="1440" w:hanging="1440"/>
      </w:pPr>
    </w:lvl>
    <w:lvl w:ilvl="8" w:tentative="0">
      <w:start w:val="1"/>
      <w:numFmt w:val="decimal"/>
      <w:lvlText w:val=" %1.%2.%3.%4.%5.%6.%7.%8.%9 "/>
      <w:lvlJc w:val="left"/>
      <w:pPr>
        <w:ind w:left="1584" w:hanging="1584"/>
      </w:pPr>
    </w:lvl>
  </w:abstractNum>
  <w:abstractNum w:abstractNumId="1">
    <w:nsid w:val="1DDE17E7"/>
    <w:multiLevelType w:val="multilevel"/>
    <w:tmpl w:val="1DDE17E7"/>
    <w:lvl w:ilvl="0" w:tentative="0">
      <w:start w:val="5"/>
      <w:numFmt w:val="decimal"/>
      <w:lvlText w:val="%1"/>
      <w:lvlJc w:val="left"/>
      <w:pPr>
        <w:ind w:left="360" w:hanging="360"/>
      </w:pPr>
    </w:lvl>
    <w:lvl w:ilvl="1" w:tentative="0">
      <w:start w:val="2"/>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1800" w:hanging="1800"/>
      </w:pPr>
    </w:lvl>
  </w:abstractNum>
  <w:abstractNum w:abstractNumId="2">
    <w:nsid w:val="1FCD37C9"/>
    <w:multiLevelType w:val="multilevel"/>
    <w:tmpl w:val="1FCD37C9"/>
    <w:lvl w:ilvl="0" w:tentative="0">
      <w:start w:val="5"/>
      <w:numFmt w:val="decimal"/>
      <w:lvlText w:val="%1"/>
      <w:lvlJc w:val="left"/>
      <w:pPr>
        <w:ind w:left="360" w:hanging="360"/>
      </w:pPr>
    </w:lvl>
    <w:lvl w:ilvl="1" w:tentative="0">
      <w:start w:val="6"/>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1800" w:hanging="1800"/>
      </w:pPr>
    </w:lvl>
  </w:abstractNum>
  <w:abstractNum w:abstractNumId="3">
    <w:nsid w:val="631BFA44"/>
    <w:multiLevelType w:val="singleLevel"/>
    <w:tmpl w:val="631BFA44"/>
    <w:lvl w:ilvl="0" w:tentative="0">
      <w:start w:val="7"/>
      <w:numFmt w:val="upperLetter"/>
      <w:lvlText w:val="%1."/>
      <w:lvlJc w:val="left"/>
      <w:pPr>
        <w:tabs>
          <w:tab w:val="left" w:pos="312"/>
        </w:tabs>
      </w:pPr>
    </w:lvl>
  </w:abstractNum>
  <w:num w:numId="1">
    <w:abstractNumId w:val="0"/>
  </w:num>
  <w:num w:numId="2">
    <w:abstractNumId w:val="1"/>
  </w:num>
  <w:num w:numId="3">
    <w:abstractNumId w:val="2"/>
  </w:num>
  <w:num w:numId="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edycl">
    <w15:presenceInfo w15:providerId="None" w15:userId="edyc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displayBackgroundShape w:val="1"/>
  <w:bordersDoNotSurroundHeader w:val="0"/>
  <w:bordersDoNotSurroundFooter w:val="0"/>
  <w:trackRevisions w:val="1"/>
  <w:documentProtection w:enforcement="0"/>
  <w:defaultTabStop w:val="720"/>
  <w:hyphenationZone w:val="425"/>
  <w:displayHorizontalDrawingGridEvery w:val="1"/>
  <w:displayVerticalDrawingGridEvery w:val="1"/>
  <w:noPunctuationKerning w:val="1"/>
  <w:characterSpacingControl w:val="doNotCompress"/>
  <w:footnotePr>
    <w:footnote w:id="4"/>
    <w:footnote w:id="5"/>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4DF5"/>
    <w:rsid w:val="000124B8"/>
    <w:rsid w:val="00040D56"/>
    <w:rsid w:val="000936ED"/>
    <w:rsid w:val="000947DA"/>
    <w:rsid w:val="0012139B"/>
    <w:rsid w:val="001C2BD7"/>
    <w:rsid w:val="002442B9"/>
    <w:rsid w:val="00255A8F"/>
    <w:rsid w:val="002A12B1"/>
    <w:rsid w:val="003158C0"/>
    <w:rsid w:val="003A4071"/>
    <w:rsid w:val="00411101"/>
    <w:rsid w:val="00471584"/>
    <w:rsid w:val="0078703E"/>
    <w:rsid w:val="007B6883"/>
    <w:rsid w:val="00951F59"/>
    <w:rsid w:val="009A2C03"/>
    <w:rsid w:val="00AB317B"/>
    <w:rsid w:val="00AB6281"/>
    <w:rsid w:val="00B31057"/>
    <w:rsid w:val="00BE529C"/>
    <w:rsid w:val="00BF16FE"/>
    <w:rsid w:val="00D70651"/>
    <w:rsid w:val="00F06513"/>
    <w:rsid w:val="00F24DF5"/>
    <w:rsid w:val="023A0DE1"/>
    <w:rsid w:val="02987BF2"/>
    <w:rsid w:val="044E378D"/>
    <w:rsid w:val="049C50B7"/>
    <w:rsid w:val="04C30006"/>
    <w:rsid w:val="05462EFF"/>
    <w:rsid w:val="061052C7"/>
    <w:rsid w:val="089B5C78"/>
    <w:rsid w:val="0CAA7B25"/>
    <w:rsid w:val="0E9A3771"/>
    <w:rsid w:val="11E118D3"/>
    <w:rsid w:val="18687442"/>
    <w:rsid w:val="19C51899"/>
    <w:rsid w:val="1F0012FB"/>
    <w:rsid w:val="25E20F82"/>
    <w:rsid w:val="29D2042B"/>
    <w:rsid w:val="2C75532A"/>
    <w:rsid w:val="316D08AA"/>
    <w:rsid w:val="354C1E81"/>
    <w:rsid w:val="3CFD4E33"/>
    <w:rsid w:val="41295667"/>
    <w:rsid w:val="432E0264"/>
    <w:rsid w:val="43AE61C6"/>
    <w:rsid w:val="4F576B31"/>
    <w:rsid w:val="53587DA8"/>
    <w:rsid w:val="5989591A"/>
    <w:rsid w:val="60B65ED1"/>
    <w:rsid w:val="632E2B36"/>
    <w:rsid w:val="655E303F"/>
    <w:rsid w:val="68912D43"/>
    <w:rsid w:val="6AFA14C7"/>
    <w:rsid w:val="712706EE"/>
    <w:rsid w:val="72225F5B"/>
    <w:rsid w:val="76AD25F6"/>
    <w:rsid w:val="7E0879CA"/>
    <w:rsid w:val="7E5D6765"/>
    <w:rsid w:val="7F917D2C"/>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uiPriority="99" w:name="annotation text"/>
    <w:lsdException w:qFormat="1" w:unhideWhenUsed="0" w:uiPriority="0" w:semiHidden="0"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0" w:semiHidden="0" w:name="No Spacing"/>
    <w:lsdException w:qFormat="1" w:unhideWhenUsed="0" w:uiPriority="34" w:semiHidden="0" w:name="List Paragraph"/>
  </w:latentStyles>
  <w:style w:type="paragraph" w:default="1" w:styleId="1">
    <w:name w:val="Normal"/>
    <w:qFormat/>
    <w:uiPriority w:val="0"/>
    <w:pPr>
      <w:widowControl w:val="0"/>
      <w:spacing w:line="480" w:lineRule="auto"/>
      <w:ind w:firstLine="709"/>
      <w:jc w:val="both"/>
    </w:pPr>
    <w:rPr>
      <w:rFonts w:ascii="Arial" w:hAnsi="Arial" w:eastAsia="Arial" w:cs="Arial"/>
      <w:sz w:val="24"/>
      <w:szCs w:val="24"/>
      <w:lang w:val="pt-BR" w:eastAsia="pt-BR" w:bidi="ar-SA"/>
    </w:rPr>
  </w:style>
  <w:style w:type="paragraph" w:styleId="2">
    <w:name w:val="heading 1"/>
    <w:basedOn w:val="1"/>
    <w:next w:val="1"/>
    <w:qFormat/>
    <w:uiPriority w:val="9"/>
    <w:pPr>
      <w:keepNext/>
      <w:keepLines/>
      <w:pageBreakBefore/>
      <w:tabs>
        <w:tab w:val="left" w:pos="709"/>
      </w:tabs>
      <w:spacing w:line="240" w:lineRule="auto"/>
      <w:ind w:firstLine="0"/>
      <w:jc w:val="left"/>
      <w:outlineLvl w:val="0"/>
    </w:pPr>
    <w:rPr>
      <w:b/>
      <w:smallCaps/>
      <w:sz w:val="28"/>
      <w:szCs w:val="28"/>
    </w:rPr>
  </w:style>
  <w:style w:type="paragraph" w:styleId="3">
    <w:name w:val="heading 2"/>
    <w:basedOn w:val="1"/>
    <w:next w:val="1"/>
    <w:unhideWhenUsed/>
    <w:qFormat/>
    <w:uiPriority w:val="9"/>
    <w:pPr>
      <w:keepNext/>
      <w:tabs>
        <w:tab w:val="left" w:pos="0"/>
      </w:tabs>
      <w:spacing w:before="120" w:after="120" w:line="360" w:lineRule="auto"/>
      <w:ind w:left="578" w:hanging="578"/>
      <w:outlineLvl w:val="1"/>
    </w:pPr>
    <w:rPr>
      <w:b/>
    </w:rPr>
  </w:style>
  <w:style w:type="paragraph" w:styleId="4">
    <w:name w:val="heading 3"/>
    <w:basedOn w:val="1"/>
    <w:next w:val="1"/>
    <w:unhideWhenUsed/>
    <w:qFormat/>
    <w:uiPriority w:val="9"/>
    <w:pPr>
      <w:keepNext/>
      <w:tabs>
        <w:tab w:val="left" w:pos="709"/>
      </w:tabs>
      <w:spacing w:before="240" w:after="240"/>
      <w:ind w:left="720" w:hanging="720"/>
      <w:outlineLvl w:val="2"/>
    </w:pPr>
  </w:style>
  <w:style w:type="paragraph" w:styleId="5">
    <w:name w:val="heading 4"/>
    <w:basedOn w:val="1"/>
    <w:next w:val="1"/>
    <w:semiHidden/>
    <w:unhideWhenUsed/>
    <w:qFormat/>
    <w:uiPriority w:val="9"/>
    <w:pPr>
      <w:keepNext/>
      <w:tabs>
        <w:tab w:val="left" w:pos="0"/>
      </w:tabs>
      <w:spacing w:before="240" w:after="60"/>
      <w:ind w:left="864" w:hanging="864"/>
      <w:outlineLvl w:val="3"/>
    </w:pPr>
  </w:style>
  <w:style w:type="paragraph" w:styleId="6">
    <w:name w:val="heading 5"/>
    <w:basedOn w:val="1"/>
    <w:next w:val="1"/>
    <w:semiHidden/>
    <w:unhideWhenUsed/>
    <w:qFormat/>
    <w:uiPriority w:val="9"/>
    <w:pPr>
      <w:keepNext/>
      <w:tabs>
        <w:tab w:val="left" w:pos="0"/>
      </w:tabs>
      <w:ind w:left="1008" w:hanging="1008"/>
      <w:outlineLvl w:val="4"/>
    </w:pPr>
    <w:rPr>
      <w:b/>
      <w:color w:val="FF0000"/>
    </w:rPr>
  </w:style>
  <w:style w:type="paragraph" w:styleId="7">
    <w:name w:val="heading 6"/>
    <w:basedOn w:val="1"/>
    <w:next w:val="1"/>
    <w:semiHidden/>
    <w:unhideWhenUsed/>
    <w:qFormat/>
    <w:uiPriority w:val="9"/>
    <w:pPr>
      <w:keepNext/>
      <w:tabs>
        <w:tab w:val="left" w:pos="0"/>
      </w:tabs>
      <w:ind w:left="1152" w:hanging="1152"/>
      <w:outlineLvl w:val="5"/>
    </w:pPr>
    <w:rPr>
      <w:b/>
      <w:color w:val="FF000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endnote reference"/>
    <w:basedOn w:val="8"/>
    <w:semiHidden/>
    <w:unhideWhenUsed/>
    <w:uiPriority w:val="99"/>
    <w:rPr>
      <w:vertAlign w:val="superscript"/>
    </w:rPr>
  </w:style>
  <w:style w:type="character" w:styleId="11">
    <w:name w:val="Strong"/>
    <w:basedOn w:val="8"/>
    <w:qFormat/>
    <w:uiPriority w:val="22"/>
    <w:rPr>
      <w:b/>
      <w:bCs/>
    </w:rPr>
  </w:style>
  <w:style w:type="character" w:styleId="12">
    <w:name w:val="annotation reference"/>
    <w:basedOn w:val="8"/>
    <w:semiHidden/>
    <w:unhideWhenUsed/>
    <w:uiPriority w:val="99"/>
    <w:rPr>
      <w:sz w:val="16"/>
      <w:szCs w:val="16"/>
    </w:rPr>
  </w:style>
  <w:style w:type="character" w:styleId="13">
    <w:name w:val="footnote reference"/>
    <w:semiHidden/>
    <w:unhideWhenUsed/>
    <w:qFormat/>
    <w:uiPriority w:val="99"/>
    <w:rPr>
      <w:vertAlign w:val="superscript"/>
    </w:rPr>
  </w:style>
  <w:style w:type="character" w:styleId="14">
    <w:name w:val="Hyperlink"/>
    <w:basedOn w:val="8"/>
    <w:unhideWhenUsed/>
    <w:qFormat/>
    <w:uiPriority w:val="99"/>
    <w:rPr>
      <w:color w:val="0000FF" w:themeColor="hyperlink"/>
      <w:u w:val="single"/>
      <w14:textFill>
        <w14:solidFill>
          <w14:schemeClr w14:val="hlink"/>
        </w14:solidFill>
      </w14:textFill>
    </w:rPr>
  </w:style>
  <w:style w:type="paragraph" w:styleId="15">
    <w:name w:val="toc 2"/>
    <w:basedOn w:val="1"/>
    <w:next w:val="1"/>
    <w:unhideWhenUsed/>
    <w:uiPriority w:val="39"/>
    <w:pPr>
      <w:spacing w:after="100"/>
      <w:ind w:left="240"/>
    </w:pPr>
  </w:style>
  <w:style w:type="paragraph" w:styleId="16">
    <w:name w:val="annotation text"/>
    <w:basedOn w:val="1"/>
    <w:link w:val="43"/>
    <w:semiHidden/>
    <w:unhideWhenUsed/>
    <w:uiPriority w:val="99"/>
    <w:pPr>
      <w:spacing w:line="240" w:lineRule="auto"/>
    </w:pPr>
    <w:rPr>
      <w:sz w:val="20"/>
      <w:szCs w:val="20"/>
    </w:rPr>
  </w:style>
  <w:style w:type="paragraph" w:styleId="17">
    <w:name w:val="Title"/>
    <w:basedOn w:val="1"/>
    <w:next w:val="1"/>
    <w:qFormat/>
    <w:uiPriority w:val="10"/>
    <w:pPr>
      <w:keepNext/>
      <w:keepLines/>
      <w:spacing w:before="480" w:after="120"/>
    </w:pPr>
    <w:rPr>
      <w:b/>
      <w:sz w:val="72"/>
      <w:szCs w:val="72"/>
    </w:rPr>
  </w:style>
  <w:style w:type="paragraph" w:styleId="18">
    <w:name w:val="endnote text"/>
    <w:basedOn w:val="1"/>
    <w:link w:val="41"/>
    <w:semiHidden/>
    <w:unhideWhenUsed/>
    <w:uiPriority w:val="99"/>
    <w:pPr>
      <w:spacing w:line="240" w:lineRule="auto"/>
    </w:pPr>
    <w:rPr>
      <w:sz w:val="20"/>
      <w:szCs w:val="20"/>
    </w:rPr>
  </w:style>
  <w:style w:type="paragraph" w:styleId="19">
    <w:name w:val="Normal (Web)"/>
    <w:basedOn w:val="1"/>
    <w:semiHidden/>
    <w:unhideWhenUsed/>
    <w:qFormat/>
    <w:uiPriority w:val="99"/>
    <w:pPr>
      <w:widowControl/>
      <w:spacing w:before="100" w:beforeAutospacing="1" w:after="100" w:afterAutospacing="1" w:line="240" w:lineRule="auto"/>
      <w:ind w:firstLine="0"/>
      <w:jc w:val="left"/>
    </w:pPr>
    <w:rPr>
      <w:rFonts w:ascii="Times New Roman" w:hAnsi="Times New Roman" w:eastAsia="Times New Roman" w:cs="Times New Roman"/>
    </w:rPr>
  </w:style>
  <w:style w:type="paragraph" w:styleId="20">
    <w:name w:val="header"/>
    <w:basedOn w:val="1"/>
    <w:link w:val="40"/>
    <w:qFormat/>
    <w:uiPriority w:val="0"/>
    <w:pPr>
      <w:widowControl/>
      <w:tabs>
        <w:tab w:val="center" w:pos="4252"/>
        <w:tab w:val="right" w:pos="8504"/>
      </w:tabs>
      <w:spacing w:line="240" w:lineRule="auto"/>
      <w:ind w:firstLine="0"/>
      <w:jc w:val="left"/>
    </w:pPr>
    <w:rPr>
      <w:rFonts w:asciiTheme="minorHAnsi" w:hAnsiTheme="minorHAnsi" w:eastAsiaTheme="minorEastAsia" w:cstheme="minorBidi"/>
      <w:sz w:val="20"/>
      <w:szCs w:val="20"/>
      <w:lang w:val="en-US" w:eastAsia="zh-CN"/>
    </w:rPr>
  </w:style>
  <w:style w:type="paragraph" w:styleId="21">
    <w:name w:val="annotation subject"/>
    <w:basedOn w:val="16"/>
    <w:next w:val="16"/>
    <w:link w:val="44"/>
    <w:semiHidden/>
    <w:unhideWhenUsed/>
    <w:uiPriority w:val="99"/>
    <w:rPr>
      <w:b/>
      <w:bCs/>
    </w:rPr>
  </w:style>
  <w:style w:type="paragraph" w:styleId="22">
    <w:name w:val="toc 3"/>
    <w:basedOn w:val="1"/>
    <w:next w:val="1"/>
    <w:unhideWhenUsed/>
    <w:qFormat/>
    <w:uiPriority w:val="39"/>
    <w:pPr>
      <w:spacing w:after="100"/>
      <w:ind w:left="480"/>
    </w:pPr>
  </w:style>
  <w:style w:type="paragraph" w:styleId="23">
    <w:name w:val="Subtitle"/>
    <w:basedOn w:val="1"/>
    <w:next w:val="1"/>
    <w:qFormat/>
    <w:uiPriority w:val="11"/>
    <w:pPr>
      <w:keepNext/>
      <w:spacing w:before="240" w:after="120"/>
      <w:jc w:val="center"/>
    </w:pPr>
    <w:rPr>
      <w:i/>
      <w:sz w:val="28"/>
      <w:szCs w:val="28"/>
    </w:rPr>
  </w:style>
  <w:style w:type="paragraph" w:styleId="24">
    <w:name w:val="footnote text"/>
    <w:basedOn w:val="1"/>
    <w:link w:val="27"/>
    <w:qFormat/>
    <w:uiPriority w:val="0"/>
    <w:pPr>
      <w:suppressLineNumbers/>
      <w:suppressAutoHyphens/>
    </w:pPr>
    <w:rPr>
      <w:rFonts w:eastAsia="Times New Roman"/>
      <w:sz w:val="20"/>
      <w:szCs w:val="20"/>
      <w:lang w:eastAsia="zh-CN"/>
    </w:rPr>
  </w:style>
  <w:style w:type="paragraph" w:styleId="25">
    <w:name w:val="toc 1"/>
    <w:basedOn w:val="1"/>
    <w:next w:val="1"/>
    <w:unhideWhenUsed/>
    <w:qFormat/>
    <w:uiPriority w:val="39"/>
    <w:pPr>
      <w:tabs>
        <w:tab w:val="left" w:pos="1100"/>
        <w:tab w:val="right" w:pos="9061"/>
      </w:tabs>
      <w:spacing w:line="360" w:lineRule="auto"/>
    </w:pPr>
  </w:style>
  <w:style w:type="table" w:customStyle="1" w:styleId="26">
    <w:name w:val="Table Normal"/>
    <w:uiPriority w:val="0"/>
    <w:tblPr>
      <w:tblCellMar>
        <w:top w:w="0" w:type="dxa"/>
        <w:left w:w="0" w:type="dxa"/>
        <w:bottom w:w="0" w:type="dxa"/>
        <w:right w:w="0" w:type="dxa"/>
      </w:tblCellMar>
    </w:tblPr>
  </w:style>
  <w:style w:type="character" w:customStyle="1" w:styleId="27">
    <w:name w:val="Texto de nota de rodapé Char"/>
    <w:basedOn w:val="8"/>
    <w:link w:val="24"/>
    <w:uiPriority w:val="0"/>
    <w:rPr>
      <w:rFonts w:eastAsia="Times New Roman"/>
      <w:sz w:val="20"/>
      <w:szCs w:val="20"/>
      <w:lang w:eastAsia="zh-CN"/>
    </w:rPr>
  </w:style>
  <w:style w:type="paragraph" w:customStyle="1" w:styleId="28">
    <w:name w:val="Agradecimento/dedicatória/epígrafe"/>
    <w:basedOn w:val="1"/>
    <w:qFormat/>
    <w:uiPriority w:val="0"/>
    <w:pPr>
      <w:widowControl/>
      <w:suppressAutoHyphens/>
      <w:spacing w:line="240" w:lineRule="auto"/>
      <w:ind w:firstLine="0"/>
      <w:jc w:val="right"/>
    </w:pPr>
    <w:rPr>
      <w:rFonts w:eastAsia="Times New Roman"/>
      <w:szCs w:val="20"/>
      <w:lang w:eastAsia="zh-CN"/>
    </w:rPr>
  </w:style>
  <w:style w:type="paragraph" w:styleId="29">
    <w:name w:val="List Paragraph"/>
    <w:basedOn w:val="1"/>
    <w:qFormat/>
    <w:uiPriority w:val="34"/>
    <w:pPr>
      <w:ind w:left="720"/>
      <w:contextualSpacing/>
    </w:pPr>
  </w:style>
  <w:style w:type="paragraph" w:styleId="30">
    <w:name w:val="No Spacing"/>
    <w:qFormat/>
    <w:uiPriority w:val="0"/>
    <w:pPr>
      <w:widowControl w:val="0"/>
      <w:suppressAutoHyphens/>
      <w:ind w:firstLine="709"/>
      <w:jc w:val="both"/>
    </w:pPr>
    <w:rPr>
      <w:rFonts w:ascii="Arial" w:hAnsi="Arial" w:eastAsia="Arial" w:cs="Arial"/>
      <w:sz w:val="24"/>
      <w:szCs w:val="24"/>
      <w:lang w:val="pt-BR" w:eastAsia="zh-CN" w:bidi="ar-SA"/>
    </w:rPr>
  </w:style>
  <w:style w:type="paragraph" w:customStyle="1" w:styleId="31">
    <w:name w:val="Cabeçalho do Sumário1"/>
    <w:basedOn w:val="2"/>
    <w:next w:val="1"/>
    <w:unhideWhenUsed/>
    <w:qFormat/>
    <w:uiPriority w:val="39"/>
    <w:pPr>
      <w:pageBreakBefore w:val="0"/>
      <w:widowControl/>
      <w:tabs>
        <w:tab w:val="clear" w:pos="709"/>
      </w:tabs>
      <w:spacing w:before="240" w:line="259" w:lineRule="auto"/>
      <w:outlineLvl w:val="9"/>
    </w:pPr>
    <w:rPr>
      <w:rFonts w:asciiTheme="majorHAnsi" w:hAnsiTheme="majorHAnsi" w:eastAsiaTheme="majorEastAsia" w:cstheme="majorBidi"/>
      <w:b w:val="0"/>
      <w:smallCaps w:val="0"/>
      <w:color w:val="376092" w:themeColor="accent1" w:themeShade="BF"/>
      <w:sz w:val="32"/>
      <w:szCs w:val="32"/>
    </w:rPr>
  </w:style>
  <w:style w:type="table" w:customStyle="1" w:styleId="32">
    <w:name w:val="_Style 26"/>
    <w:basedOn w:val="26"/>
    <w:uiPriority w:val="0"/>
    <w:tblPr>
      <w:tblCellMar>
        <w:left w:w="115" w:type="dxa"/>
        <w:right w:w="115" w:type="dxa"/>
      </w:tblCellMar>
    </w:tblPr>
  </w:style>
  <w:style w:type="table" w:customStyle="1" w:styleId="33">
    <w:name w:val="_Style 27"/>
    <w:basedOn w:val="26"/>
    <w:uiPriority w:val="0"/>
    <w:tblPr>
      <w:tblCellMar>
        <w:left w:w="115" w:type="dxa"/>
        <w:right w:w="115" w:type="dxa"/>
      </w:tblCellMar>
    </w:tblPr>
  </w:style>
  <w:style w:type="table" w:customStyle="1" w:styleId="34">
    <w:name w:val="_Style 28"/>
    <w:basedOn w:val="26"/>
    <w:uiPriority w:val="0"/>
    <w:tblPr>
      <w:tblCellMar>
        <w:left w:w="115" w:type="dxa"/>
        <w:right w:w="115" w:type="dxa"/>
      </w:tblCellMar>
    </w:tblPr>
  </w:style>
  <w:style w:type="table" w:customStyle="1" w:styleId="35">
    <w:name w:val="_Style 29"/>
    <w:basedOn w:val="26"/>
    <w:qFormat/>
    <w:uiPriority w:val="0"/>
    <w:tblPr>
      <w:tblCellMar>
        <w:top w:w="100" w:type="dxa"/>
        <w:left w:w="100" w:type="dxa"/>
        <w:bottom w:w="100" w:type="dxa"/>
        <w:right w:w="100" w:type="dxa"/>
      </w:tblCellMar>
    </w:tblPr>
  </w:style>
  <w:style w:type="table" w:customStyle="1" w:styleId="36">
    <w:name w:val="_Style 30"/>
    <w:basedOn w:val="26"/>
    <w:qFormat/>
    <w:uiPriority w:val="0"/>
    <w:tblPr>
      <w:tblCellMar>
        <w:top w:w="100" w:type="dxa"/>
        <w:left w:w="100" w:type="dxa"/>
        <w:bottom w:w="100" w:type="dxa"/>
        <w:right w:w="100" w:type="dxa"/>
      </w:tblCellMar>
    </w:tblPr>
  </w:style>
  <w:style w:type="table" w:customStyle="1" w:styleId="37">
    <w:name w:val="_Style 31"/>
    <w:basedOn w:val="26"/>
    <w:uiPriority w:val="0"/>
    <w:tblPr>
      <w:tblCellMar>
        <w:top w:w="100" w:type="dxa"/>
        <w:left w:w="100" w:type="dxa"/>
        <w:bottom w:w="100" w:type="dxa"/>
        <w:right w:w="100" w:type="dxa"/>
      </w:tblCellMar>
    </w:tblPr>
  </w:style>
  <w:style w:type="table" w:customStyle="1" w:styleId="38">
    <w:name w:val="_Style 32"/>
    <w:basedOn w:val="26"/>
    <w:qFormat/>
    <w:uiPriority w:val="0"/>
    <w:tblPr>
      <w:tblCellMar>
        <w:top w:w="100" w:type="dxa"/>
        <w:left w:w="100" w:type="dxa"/>
        <w:bottom w:w="100" w:type="dxa"/>
        <w:right w:w="100" w:type="dxa"/>
      </w:tblCellMar>
    </w:tblPr>
  </w:style>
  <w:style w:type="table" w:customStyle="1" w:styleId="39">
    <w:name w:val="_Style 33"/>
    <w:basedOn w:val="26"/>
    <w:qFormat/>
    <w:uiPriority w:val="0"/>
    <w:tblPr>
      <w:tblCellMar>
        <w:top w:w="100" w:type="dxa"/>
        <w:left w:w="100" w:type="dxa"/>
        <w:bottom w:w="100" w:type="dxa"/>
        <w:right w:w="100" w:type="dxa"/>
      </w:tblCellMar>
    </w:tblPr>
  </w:style>
  <w:style w:type="character" w:customStyle="1" w:styleId="40">
    <w:name w:val="Cabeçalho Char"/>
    <w:basedOn w:val="8"/>
    <w:link w:val="20"/>
    <w:qFormat/>
    <w:uiPriority w:val="0"/>
    <w:rPr>
      <w:rFonts w:asciiTheme="minorHAnsi" w:hAnsiTheme="minorHAnsi" w:eastAsiaTheme="minorEastAsia" w:cstheme="minorBidi"/>
      <w:sz w:val="20"/>
      <w:szCs w:val="20"/>
      <w:lang w:val="en-US" w:eastAsia="zh-CN"/>
    </w:rPr>
  </w:style>
  <w:style w:type="character" w:customStyle="1" w:styleId="41">
    <w:name w:val="Texto de nota de fim Char"/>
    <w:basedOn w:val="8"/>
    <w:link w:val="18"/>
    <w:semiHidden/>
    <w:uiPriority w:val="99"/>
    <w:rPr>
      <w:rFonts w:ascii="Arial" w:hAnsi="Arial" w:eastAsia="Arial" w:cs="Arial"/>
    </w:rPr>
  </w:style>
  <w:style w:type="paragraph" w:customStyle="1" w:styleId="42">
    <w:name w:val="Revisão1"/>
    <w:hidden/>
    <w:semiHidden/>
    <w:uiPriority w:val="99"/>
    <w:rPr>
      <w:rFonts w:ascii="Arial" w:hAnsi="Arial" w:eastAsia="Arial" w:cs="Arial"/>
      <w:sz w:val="24"/>
      <w:szCs w:val="24"/>
      <w:lang w:val="pt-BR" w:eastAsia="pt-BR" w:bidi="ar-SA"/>
    </w:rPr>
  </w:style>
  <w:style w:type="character" w:customStyle="1" w:styleId="43">
    <w:name w:val="Texto de comentário Char"/>
    <w:basedOn w:val="8"/>
    <w:link w:val="16"/>
    <w:semiHidden/>
    <w:uiPriority w:val="99"/>
    <w:rPr>
      <w:rFonts w:ascii="Arial" w:hAnsi="Arial" w:eastAsia="Arial" w:cs="Arial"/>
    </w:rPr>
  </w:style>
  <w:style w:type="character" w:customStyle="1" w:styleId="44">
    <w:name w:val="Assunto do comentário Char"/>
    <w:basedOn w:val="43"/>
    <w:link w:val="21"/>
    <w:semiHidden/>
    <w:uiPriority w:val="99"/>
    <w:rPr>
      <w:rFonts w:ascii="Arial" w:hAnsi="Arial" w:eastAsia="Arial" w:cs="Arial"/>
      <w:b/>
      <w:bCs/>
    </w:rPr>
  </w:style>
  <w:style w:type="paragraph" w:customStyle="1" w:styleId="45">
    <w:name w:val="Revision"/>
    <w:hidden/>
    <w:unhideWhenUsed/>
    <w:uiPriority w:val="99"/>
    <w:rPr>
      <w:rFonts w:ascii="Arial" w:hAnsi="Arial" w:eastAsia="Arial" w:cs="Arial"/>
      <w:sz w:val="24"/>
      <w:szCs w:val="24"/>
      <w:lang w:val="pt-BR" w:eastAsia="pt-BR"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3" Type="http://schemas.microsoft.com/office/2011/relationships/people" Target="people.xml"/><Relationship Id="rId42" Type="http://schemas.openxmlformats.org/officeDocument/2006/relationships/fontTable" Target="fontTable.xml"/><Relationship Id="rId41" Type="http://schemas.openxmlformats.org/officeDocument/2006/relationships/customXml" Target="../customXml/item2.xml"/><Relationship Id="rId40" Type="http://schemas.openxmlformats.org/officeDocument/2006/relationships/customXml" Target="../customXml/item1.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YM5NVS9zJpgBtSiycZe0q0HKmQ==">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datastoreItem>
</file>

<file path=customXml/itemProps2.xml><?xml version="1.0" encoding="utf-8"?>
<ds:datastoreItem xmlns:ds="http://schemas.openxmlformats.org/officeDocument/2006/customXml" ds:itemID="{4163304B-7270-48AB-AAAE-6D2D243BD8B2}">
  <ds:schemaRefs/>
</ds:datastoreItem>
</file>

<file path=docProps/app.xml><?xml version="1.0" encoding="utf-8"?>
<Properties xmlns="http://schemas.openxmlformats.org/officeDocument/2006/extended-properties" xmlns:vt="http://schemas.openxmlformats.org/officeDocument/2006/docPropsVTypes">
  <Template>Normal.dotm</Template>
  <Pages>30</Pages>
  <Words>3021</Words>
  <Characters>16315</Characters>
  <Lines>135</Lines>
  <Paragraphs>38</Paragraphs>
  <TotalTime>1</TotalTime>
  <ScaleCrop>false</ScaleCrop>
  <LinksUpToDate>false</LinksUpToDate>
  <CharactersWithSpaces>19298</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2023-08-01T22:35:00Z</dcterms:created>
  <dc:creator>Microsoft</dc:creator>
  <cp:lastModifiedBy>edycl</cp:lastModifiedBy>
  <dcterms:modified xsi:type="dcterms:W3CDTF">2023-08-08T00:31:41Z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1046-11.2.0.11537</vt:lpwstr>
  </property>
  <property fmtid="{D5CDD505-2E9C-101B-9397-08002B2CF9AE}" pid="3" name="ICV">
    <vt:lpwstr>8504F37B42E646F5ABF6B33A388BAB2B</vt:lpwstr>
  </property>
</Properties>
</file>